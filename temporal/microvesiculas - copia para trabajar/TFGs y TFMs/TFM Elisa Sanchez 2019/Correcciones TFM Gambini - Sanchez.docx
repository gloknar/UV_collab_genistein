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6749BC30" w14:textId="77777777" w:rsidR="00C14AE3" w:rsidRDefault="00C14AE3" w:rsidP="00424195">
      <w:pPr>
        <w:spacing w:line="360" w:lineRule="auto"/>
        <w:rPr>
          <w:b/>
          <w:bCs/>
        </w:rPr>
      </w:pPr>
      <w:bookmarkStart w:id="0" w:name="_Hlk12892784"/>
    </w:p>
    <w:p w14:paraId="724B6C1A" w14:textId="34F5DB74" w:rsidR="001954FD" w:rsidRDefault="00C14AE3" w:rsidP="00424195">
      <w:pPr>
        <w:jc w:val="center"/>
        <w:rPr>
          <w:b/>
          <w:bCs/>
          <w:color w:val="2D5193"/>
          <w:sz w:val="32"/>
          <w:szCs w:val="36"/>
        </w:rPr>
      </w:pPr>
      <w:r w:rsidRPr="00C14AE3">
        <w:rPr>
          <w:b/>
          <w:bCs/>
          <w:color w:val="2D5193"/>
          <w:sz w:val="32"/>
          <w:szCs w:val="36"/>
        </w:rPr>
        <w:t>FACULTAD DE MEDICINA Y ODONTOLOGÍA DEPARTAMENTO DE FISIOLOGÍA</w:t>
      </w:r>
    </w:p>
    <w:p w14:paraId="56F0B699" w14:textId="6B99F408" w:rsidR="005A785F" w:rsidRDefault="005A785F" w:rsidP="00424195">
      <w:pPr>
        <w:jc w:val="center"/>
        <w:rPr>
          <w:b/>
          <w:bCs/>
          <w:color w:val="2D5193"/>
          <w:sz w:val="32"/>
          <w:szCs w:val="36"/>
        </w:rPr>
      </w:pPr>
    </w:p>
    <w:p w14:paraId="0C33B8B1" w14:textId="77777777" w:rsidR="005A785F" w:rsidRPr="000E5941" w:rsidRDefault="005A785F" w:rsidP="00424195">
      <w:pPr>
        <w:jc w:val="center"/>
        <w:rPr>
          <w:b/>
          <w:bCs/>
          <w:color w:val="2D5193"/>
          <w:sz w:val="32"/>
          <w:szCs w:val="36"/>
        </w:rPr>
      </w:pPr>
    </w:p>
    <w:p w14:paraId="3AABCE32" w14:textId="77777777" w:rsidR="000E5941" w:rsidRDefault="000E5941" w:rsidP="00424195">
      <w:pPr>
        <w:rPr>
          <w:rFonts w:ascii="TimesNewRomanPS" w:hAnsi="TimesNewRomanPS"/>
          <w:b/>
          <w:bCs/>
          <w:color w:val="2D5193"/>
          <w:sz w:val="28"/>
          <w:szCs w:val="28"/>
        </w:rPr>
      </w:pPr>
      <w:r w:rsidRPr="0084093B">
        <w:rPr>
          <w:b/>
          <w:noProof/>
          <w:color w:val="222222"/>
          <w:shd w:val="clear" w:color="auto" w:fill="FFFFFF"/>
        </w:rPr>
        <w:drawing>
          <wp:anchor distT="0" distB="0" distL="114300" distR="114300" simplePos="0" relativeHeight="251676672" behindDoc="0" locked="0" layoutInCell="1" allowOverlap="1" wp14:anchorId="28D2D371" wp14:editId="4D5FFF5E">
            <wp:simplePos x="0" y="0"/>
            <wp:positionH relativeFrom="column">
              <wp:posOffset>1434495</wp:posOffset>
            </wp:positionH>
            <wp:positionV relativeFrom="paragraph">
              <wp:posOffset>8255</wp:posOffset>
            </wp:positionV>
            <wp:extent cx="1981200" cy="1866900"/>
            <wp:effectExtent l="0" t="0" r="0" b="0"/>
            <wp:wrapNone/>
            <wp:docPr id="1073741826" name="officeArt object" descr="Resultado de imagen de portada trabajo universidad de valencia"/>
            <wp:cNvGraphicFramePr/>
            <a:graphic xmlns:a="http://schemas.openxmlformats.org/drawingml/2006/main">
              <a:graphicData uri="http://schemas.openxmlformats.org/drawingml/2006/picture">
                <pic:pic xmlns:pic="http://schemas.openxmlformats.org/drawingml/2006/picture">
                  <pic:nvPicPr>
                    <pic:cNvPr id="1073741826" name="Resultado de imagen de portada trabajo universidad de valencia" descr="Resultado de imagen de portada trabajo universidad de valencia"/>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981200" cy="1866900"/>
                    </a:xfrm>
                    <a:prstGeom prst="rect">
                      <a:avLst/>
                    </a:prstGeom>
                    <a:ln w="12700" cap="flat">
                      <a:noFill/>
                      <a:miter lim="400000"/>
                    </a:ln>
                    <a:effectLst/>
                  </pic:spPr>
                </pic:pic>
              </a:graphicData>
            </a:graphic>
            <wp14:sizeRelH relativeFrom="page">
              <wp14:pctWidth>0</wp14:pctWidth>
            </wp14:sizeRelH>
            <wp14:sizeRelV relativeFrom="page">
              <wp14:pctHeight>0</wp14:pctHeight>
            </wp14:sizeRelV>
          </wp:anchor>
        </w:drawing>
      </w:r>
    </w:p>
    <w:p w14:paraId="6C121BA5" w14:textId="77777777" w:rsidR="000E5941" w:rsidRDefault="000E5941" w:rsidP="00424195">
      <w:pPr>
        <w:rPr>
          <w:rFonts w:ascii="TimesNewRomanPS" w:hAnsi="TimesNewRomanPS"/>
          <w:b/>
          <w:bCs/>
          <w:color w:val="2D5193"/>
          <w:sz w:val="28"/>
          <w:szCs w:val="28"/>
        </w:rPr>
      </w:pPr>
    </w:p>
    <w:p w14:paraId="0DBB6DB9" w14:textId="77777777" w:rsidR="000E5941" w:rsidRDefault="000E5941" w:rsidP="00424195">
      <w:pPr>
        <w:rPr>
          <w:rFonts w:ascii="TimesNewRomanPS" w:hAnsi="TimesNewRomanPS"/>
          <w:b/>
          <w:bCs/>
          <w:color w:val="2D5193"/>
          <w:sz w:val="28"/>
          <w:szCs w:val="28"/>
        </w:rPr>
      </w:pPr>
    </w:p>
    <w:p w14:paraId="6A6D1185" w14:textId="4F0FAD68" w:rsidR="000E5941" w:rsidRDefault="000E5941" w:rsidP="00424195"/>
    <w:p w14:paraId="277C4CAB" w14:textId="66960673" w:rsidR="005A785F" w:rsidRDefault="005A785F" w:rsidP="00424195"/>
    <w:p w14:paraId="24824AD0" w14:textId="357CC9A8" w:rsidR="005A785F" w:rsidRDefault="005A785F" w:rsidP="00424195"/>
    <w:p w14:paraId="0F50FF6F" w14:textId="31641127" w:rsidR="005A785F" w:rsidRDefault="005A785F" w:rsidP="00424195"/>
    <w:p w14:paraId="66F2D81D" w14:textId="0D59AD4D" w:rsidR="005A785F" w:rsidRDefault="005A785F" w:rsidP="00424195"/>
    <w:p w14:paraId="445A1181" w14:textId="4E5E53FC" w:rsidR="005A785F" w:rsidRDefault="005A785F" w:rsidP="00424195"/>
    <w:p w14:paraId="13C8C763" w14:textId="1895D677" w:rsidR="005A785F" w:rsidRDefault="005A785F" w:rsidP="00424195"/>
    <w:p w14:paraId="4751613B" w14:textId="77777777" w:rsidR="005A785F" w:rsidRPr="00C14AE3" w:rsidRDefault="005A785F" w:rsidP="00424195"/>
    <w:p w14:paraId="1AA69101" w14:textId="527F1A74" w:rsidR="000E5941" w:rsidRDefault="000E5941" w:rsidP="00424195">
      <w:pPr>
        <w:rPr>
          <w:b/>
          <w:bCs/>
          <w:sz w:val="32"/>
          <w:szCs w:val="32"/>
        </w:rPr>
      </w:pPr>
    </w:p>
    <w:p w14:paraId="7126BB77" w14:textId="77777777" w:rsidR="001954FD" w:rsidRDefault="001954FD" w:rsidP="00424195">
      <w:pPr>
        <w:rPr>
          <w:b/>
          <w:bCs/>
          <w:sz w:val="32"/>
          <w:szCs w:val="32"/>
        </w:rPr>
      </w:pPr>
    </w:p>
    <w:p w14:paraId="780BD362" w14:textId="6C7A7BBA" w:rsidR="00412ABF" w:rsidRDefault="00C14AE3" w:rsidP="00424195">
      <w:pPr>
        <w:jc w:val="center"/>
        <w:rPr>
          <w:b/>
          <w:bCs/>
          <w:sz w:val="32"/>
          <w:szCs w:val="32"/>
        </w:rPr>
      </w:pPr>
      <w:r w:rsidRPr="00C14AE3">
        <w:rPr>
          <w:b/>
          <w:bCs/>
          <w:sz w:val="32"/>
          <w:szCs w:val="32"/>
        </w:rPr>
        <w:t>MÁSTER EN FISIOLOGÍA</w:t>
      </w:r>
    </w:p>
    <w:p w14:paraId="31E98123" w14:textId="77777777" w:rsidR="001954FD" w:rsidRPr="00165B99" w:rsidRDefault="001954FD" w:rsidP="00424195">
      <w:pPr>
        <w:jc w:val="center"/>
        <w:rPr>
          <w:b/>
          <w:bCs/>
          <w:sz w:val="32"/>
          <w:szCs w:val="32"/>
        </w:rPr>
      </w:pPr>
    </w:p>
    <w:p w14:paraId="645CDBE6" w14:textId="77777777" w:rsidR="00412ABF" w:rsidRPr="003E7C37" w:rsidRDefault="00412ABF" w:rsidP="00424195">
      <w:pPr>
        <w:jc w:val="center"/>
        <w:rPr>
          <w:b/>
          <w:bCs/>
          <w:color w:val="222222"/>
          <w:sz w:val="28"/>
          <w:szCs w:val="28"/>
        </w:rPr>
      </w:pPr>
      <w:r w:rsidRPr="003E7C37">
        <w:rPr>
          <w:b/>
          <w:bCs/>
          <w:color w:val="222222"/>
          <w:sz w:val="28"/>
          <w:szCs w:val="28"/>
        </w:rPr>
        <w:t>Estudio del efecto antitumoral de las vesículas extracelulares</w:t>
      </w:r>
    </w:p>
    <w:p w14:paraId="596CE9FC" w14:textId="77777777" w:rsidR="00412ABF" w:rsidRPr="003E7C37" w:rsidRDefault="00412ABF" w:rsidP="00424195">
      <w:pPr>
        <w:jc w:val="center"/>
        <w:rPr>
          <w:b/>
          <w:bCs/>
          <w:color w:val="222222"/>
          <w:sz w:val="28"/>
          <w:szCs w:val="28"/>
        </w:rPr>
      </w:pPr>
      <w:r w:rsidRPr="003E7C37">
        <w:rPr>
          <w:b/>
          <w:bCs/>
          <w:color w:val="222222"/>
          <w:sz w:val="28"/>
          <w:szCs w:val="28"/>
        </w:rPr>
        <w:t>liberadas por células mononucleares tratadas con genisteína.</w:t>
      </w:r>
    </w:p>
    <w:p w14:paraId="146B12E2" w14:textId="180BF1A6" w:rsidR="000E5941" w:rsidRDefault="000E5941" w:rsidP="00424195">
      <w:pPr>
        <w:rPr>
          <w:rFonts w:ascii="TimesNewRomanPSMT" w:hAnsi="TimesNewRomanPSMT"/>
        </w:rPr>
      </w:pPr>
    </w:p>
    <w:p w14:paraId="1D421F49" w14:textId="0CB6ECEB" w:rsidR="005A785F" w:rsidRDefault="005A785F" w:rsidP="00424195">
      <w:pPr>
        <w:rPr>
          <w:rFonts w:ascii="TimesNewRomanPSMT" w:hAnsi="TimesNewRomanPSMT"/>
        </w:rPr>
      </w:pPr>
    </w:p>
    <w:p w14:paraId="60ABAC17" w14:textId="77777777" w:rsidR="005A785F" w:rsidRDefault="005A785F" w:rsidP="00424195">
      <w:pPr>
        <w:rPr>
          <w:rFonts w:ascii="TimesNewRomanPSMT" w:hAnsi="TimesNewRomanPSMT"/>
        </w:rPr>
      </w:pPr>
    </w:p>
    <w:p w14:paraId="6AC024B7" w14:textId="45C7F41F" w:rsidR="000E5941" w:rsidRDefault="000E5941" w:rsidP="00424195">
      <w:pPr>
        <w:rPr>
          <w:rFonts w:ascii="TimesNewRomanPS" w:hAnsi="TimesNewRomanPS"/>
          <w:b/>
          <w:bCs/>
        </w:rPr>
      </w:pPr>
      <w:r w:rsidRPr="000E5941">
        <w:rPr>
          <w:rFonts w:ascii="TimesNewRomanPSMT" w:hAnsi="TimesNewRomanPSMT"/>
        </w:rPr>
        <w:t xml:space="preserve">Presentado por: </w:t>
      </w:r>
      <w:r>
        <w:rPr>
          <w:rFonts w:ascii="TimesNewRomanPSMT" w:hAnsi="TimesNewRomanPSMT"/>
        </w:rPr>
        <w:tab/>
      </w:r>
      <w:r>
        <w:rPr>
          <w:rFonts w:ascii="TimesNewRomanPSMT" w:hAnsi="TimesNewRomanPSMT"/>
        </w:rPr>
        <w:tab/>
      </w:r>
      <w:r>
        <w:rPr>
          <w:rFonts w:ascii="TimesNewRomanPS" w:hAnsi="TimesNewRomanPS"/>
          <w:b/>
          <w:bCs/>
        </w:rPr>
        <w:t>Elisa Isabel Sánchez-</w:t>
      </w:r>
      <w:proofErr w:type="spellStart"/>
      <w:r>
        <w:rPr>
          <w:rFonts w:ascii="TimesNewRomanPS" w:hAnsi="TimesNewRomanPS"/>
          <w:b/>
          <w:bCs/>
        </w:rPr>
        <w:t>Morate</w:t>
      </w:r>
      <w:proofErr w:type="spellEnd"/>
      <w:r>
        <w:rPr>
          <w:rFonts w:ascii="TimesNewRomanPS" w:hAnsi="TimesNewRomanPS"/>
          <w:b/>
          <w:bCs/>
        </w:rPr>
        <w:t xml:space="preserve"> Escrig</w:t>
      </w:r>
      <w:r w:rsidRPr="000E5941">
        <w:rPr>
          <w:rFonts w:ascii="TimesNewRomanPS" w:hAnsi="TimesNewRomanPS"/>
          <w:b/>
          <w:bCs/>
        </w:rPr>
        <w:t xml:space="preserve"> </w:t>
      </w:r>
    </w:p>
    <w:p w14:paraId="22ED1AB6" w14:textId="77777777" w:rsidR="00C6698B" w:rsidRDefault="00C6698B" w:rsidP="00424195">
      <w:pPr>
        <w:rPr>
          <w:rFonts w:ascii="TimesNewRomanPS" w:hAnsi="TimesNewRomanPS"/>
          <w:b/>
          <w:bCs/>
        </w:rPr>
      </w:pPr>
    </w:p>
    <w:p w14:paraId="684D7EA8" w14:textId="5836698D" w:rsidR="000E5941" w:rsidRPr="000E5941" w:rsidRDefault="000E5941" w:rsidP="00C6698B">
      <w:pPr>
        <w:ind w:left="708"/>
      </w:pPr>
      <w:r w:rsidRPr="000E5941">
        <w:rPr>
          <w:rFonts w:ascii="TimesNewRomanPSMT" w:hAnsi="TimesNewRomanPSMT"/>
        </w:rPr>
        <w:t xml:space="preserve">Dirigido por: </w:t>
      </w:r>
      <w:r>
        <w:rPr>
          <w:rFonts w:ascii="TimesNewRomanPSMT" w:hAnsi="TimesNewRomanPSMT"/>
        </w:rPr>
        <w:tab/>
      </w:r>
      <w:r>
        <w:rPr>
          <w:rFonts w:ascii="TimesNewRomanPSMT" w:hAnsi="TimesNewRomanPSMT"/>
        </w:rPr>
        <w:tab/>
      </w:r>
      <w:r>
        <w:rPr>
          <w:rFonts w:ascii="TimesNewRomanPSMT" w:hAnsi="TimesNewRomanPSMT"/>
        </w:rPr>
        <w:tab/>
      </w:r>
      <w:r w:rsidRPr="000E5941">
        <w:rPr>
          <w:rFonts w:ascii="TimesNewRomanPSMT" w:hAnsi="TimesNewRomanPSMT"/>
        </w:rPr>
        <w:t>Prof. Dr</w:t>
      </w:r>
      <w:r>
        <w:rPr>
          <w:rFonts w:ascii="TimesNewRomanPSMT" w:hAnsi="TimesNewRomanPSMT"/>
        </w:rPr>
        <w:t xml:space="preserve">. Juan </w:t>
      </w:r>
      <w:proofErr w:type="spellStart"/>
      <w:r>
        <w:rPr>
          <w:rFonts w:ascii="TimesNewRomanPSMT" w:hAnsi="TimesNewRomanPSMT"/>
        </w:rPr>
        <w:t>Gambini</w:t>
      </w:r>
      <w:proofErr w:type="spellEnd"/>
      <w:r>
        <w:rPr>
          <w:rFonts w:ascii="TimesNewRomanPSMT" w:hAnsi="TimesNewRomanPSMT"/>
        </w:rPr>
        <w:t xml:space="preserve"> Buchón</w:t>
      </w:r>
    </w:p>
    <w:p w14:paraId="0000EEBE" w14:textId="4728F482" w:rsidR="000E5941" w:rsidRPr="000E5941" w:rsidRDefault="000E5941" w:rsidP="00C6698B">
      <w:pPr>
        <w:ind w:left="1416"/>
      </w:pPr>
      <w:r w:rsidRPr="000E5941">
        <w:rPr>
          <w:rFonts w:ascii="TimesNewRomanPSMT" w:hAnsi="TimesNewRomanPSMT"/>
          <w:color w:val="FFFFFF"/>
        </w:rPr>
        <w:t>.............................................</w:t>
      </w:r>
      <w:r>
        <w:rPr>
          <w:rFonts w:ascii="TimesNewRomanPSMT" w:hAnsi="TimesNewRomanPSMT"/>
          <w:color w:val="FFFFFF"/>
        </w:rPr>
        <w:tab/>
      </w:r>
      <w:r w:rsidRPr="000E5941">
        <w:rPr>
          <w:rFonts w:ascii="TimesNewRomanPSMT" w:hAnsi="TimesNewRomanPSMT"/>
          <w:color w:val="FFFFFF"/>
        </w:rPr>
        <w:t xml:space="preserve"> </w:t>
      </w:r>
      <w:r w:rsidRPr="000E5941">
        <w:rPr>
          <w:rFonts w:ascii="TimesNewRomanPSMT" w:hAnsi="TimesNewRomanPSMT"/>
        </w:rPr>
        <w:t xml:space="preserve">Dra. </w:t>
      </w:r>
      <w:r>
        <w:rPr>
          <w:rFonts w:ascii="TimesNewRomanPSMT" w:hAnsi="TimesNewRomanPSMT"/>
        </w:rPr>
        <w:t>Luc</w:t>
      </w:r>
      <w:r w:rsidR="00356C99">
        <w:rPr>
          <w:rFonts w:ascii="TimesNewRomanPSMT" w:hAnsi="TimesNewRomanPSMT"/>
        </w:rPr>
        <w:t>i</w:t>
      </w:r>
      <w:r>
        <w:rPr>
          <w:rFonts w:ascii="TimesNewRomanPSMT" w:hAnsi="TimesNewRomanPSMT"/>
        </w:rPr>
        <w:t xml:space="preserve">a Gimeno </w:t>
      </w:r>
      <w:proofErr w:type="spellStart"/>
      <w:r>
        <w:rPr>
          <w:rFonts w:ascii="TimesNewRomanPSMT" w:hAnsi="TimesNewRomanPSMT"/>
        </w:rPr>
        <w:t>Mallench</w:t>
      </w:r>
      <w:proofErr w:type="spellEnd"/>
      <w:r w:rsidRPr="000E5941">
        <w:rPr>
          <w:rFonts w:ascii="TimesNewRomanPSMT" w:hAnsi="TimesNewRomanPSMT"/>
        </w:rPr>
        <w:t xml:space="preserve"> </w:t>
      </w:r>
    </w:p>
    <w:p w14:paraId="3ED39E3B" w14:textId="77777777" w:rsidR="000E5941" w:rsidRDefault="000E5941" w:rsidP="00424195">
      <w:pPr>
        <w:rPr>
          <w:rFonts w:ascii="TimesNewRomanPSMT" w:hAnsi="TimesNewRomanPSMT"/>
        </w:rPr>
      </w:pPr>
    </w:p>
    <w:p w14:paraId="576A018B" w14:textId="77777777" w:rsidR="000E5941" w:rsidRDefault="000E5941" w:rsidP="00424195">
      <w:pPr>
        <w:rPr>
          <w:rFonts w:ascii="TimesNewRomanPSMT" w:hAnsi="TimesNewRomanPSMT"/>
        </w:rPr>
      </w:pPr>
    </w:p>
    <w:p w14:paraId="18CA1D65" w14:textId="77777777" w:rsidR="000E5941" w:rsidRDefault="000E5941" w:rsidP="00424195">
      <w:pPr>
        <w:rPr>
          <w:rFonts w:ascii="TimesNewRomanPSMT" w:hAnsi="TimesNewRomanPSMT"/>
        </w:rPr>
      </w:pPr>
    </w:p>
    <w:p w14:paraId="1CD674C0" w14:textId="77777777" w:rsidR="000E5941" w:rsidRDefault="000E5941" w:rsidP="00424195">
      <w:pPr>
        <w:jc w:val="center"/>
        <w:rPr>
          <w:rFonts w:ascii="TimesNewRomanPSMT" w:hAnsi="TimesNewRomanPSMT"/>
        </w:rPr>
      </w:pPr>
      <w:r w:rsidRPr="000E5941">
        <w:rPr>
          <w:rFonts w:ascii="TimesNewRomanPSMT" w:hAnsi="TimesNewRomanPSMT"/>
        </w:rPr>
        <w:t xml:space="preserve">Trabajo de fin de </w:t>
      </w:r>
      <w:proofErr w:type="spellStart"/>
      <w:r w:rsidRPr="000E5941">
        <w:rPr>
          <w:rFonts w:ascii="TimesNewRomanPSMT" w:hAnsi="TimesNewRomanPSMT"/>
        </w:rPr>
        <w:t>máster</w:t>
      </w:r>
      <w:proofErr w:type="spellEnd"/>
      <w:r w:rsidRPr="000E5941">
        <w:rPr>
          <w:rFonts w:ascii="TimesNewRomanPSMT" w:hAnsi="TimesNewRomanPSMT"/>
        </w:rPr>
        <w:t xml:space="preserve"> </w:t>
      </w:r>
    </w:p>
    <w:p w14:paraId="75C172CB" w14:textId="33A1AC03" w:rsidR="001954FD" w:rsidRPr="00AD5CDD" w:rsidRDefault="000E5941" w:rsidP="00424195">
      <w:pPr>
        <w:jc w:val="center"/>
        <w:rPr>
          <w:rFonts w:ascii="TimesNewRomanPSMT" w:hAnsi="TimesNewRomanPSMT"/>
        </w:rPr>
      </w:pPr>
      <w:r w:rsidRPr="000E5941">
        <w:rPr>
          <w:rFonts w:ascii="TimesNewRomanPSMT" w:hAnsi="TimesNewRomanPSMT"/>
        </w:rPr>
        <w:t>Julio de 201</w:t>
      </w:r>
      <w:r>
        <w:rPr>
          <w:rFonts w:ascii="TimesNewRomanPSMT" w:hAnsi="TimesNewRomanPSMT"/>
        </w:rPr>
        <w:t>9</w:t>
      </w:r>
    </w:p>
    <w:p w14:paraId="25B42526" w14:textId="53EBEF27" w:rsidR="000E5941" w:rsidRDefault="00AD5CDD" w:rsidP="00424195">
      <w:pPr>
        <w:spacing w:line="360" w:lineRule="auto"/>
        <w:ind w:left="1276"/>
        <w:jc w:val="center"/>
        <w:rPr>
          <w:b/>
        </w:rPr>
      </w:pPr>
      <w:r>
        <w:rPr>
          <w:b/>
          <w:noProof/>
        </w:rPr>
        <w:lastRenderedPageBreak/>
        <w:drawing>
          <wp:anchor distT="0" distB="0" distL="114300" distR="114300" simplePos="0" relativeHeight="251688960" behindDoc="0" locked="0" layoutInCell="1" allowOverlap="1" wp14:anchorId="65F01EFD" wp14:editId="76D49DD9">
            <wp:simplePos x="0" y="0"/>
            <wp:positionH relativeFrom="column">
              <wp:posOffset>162117</wp:posOffset>
            </wp:positionH>
            <wp:positionV relativeFrom="paragraph">
              <wp:posOffset>426794</wp:posOffset>
            </wp:positionV>
            <wp:extent cx="4897120" cy="6921500"/>
            <wp:effectExtent l="0" t="0" r="5080" b="0"/>
            <wp:wrapSquare wrapText="bothSides"/>
            <wp:docPr id="10" name="Imagen 1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xix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97120" cy="6921500"/>
                    </a:xfrm>
                    <a:prstGeom prst="rect">
                      <a:avLst/>
                    </a:prstGeom>
                  </pic:spPr>
                </pic:pic>
              </a:graphicData>
            </a:graphic>
            <wp14:sizeRelH relativeFrom="page">
              <wp14:pctWidth>0</wp14:pctWidth>
            </wp14:sizeRelH>
            <wp14:sizeRelV relativeFrom="page">
              <wp14:pctHeight>0</wp14:pctHeight>
            </wp14:sizeRelV>
          </wp:anchor>
        </w:drawing>
      </w:r>
      <w:r w:rsidR="000E5941">
        <w:rPr>
          <w:b/>
        </w:rPr>
        <w:t>CERTIFICADO DE DIRECCIÓN</w:t>
      </w:r>
    </w:p>
    <w:p w14:paraId="69FCA473" w14:textId="77777777" w:rsidR="00C14AE3" w:rsidRDefault="00C14AE3" w:rsidP="00424195">
      <w:pPr>
        <w:spacing w:line="360" w:lineRule="auto"/>
        <w:jc w:val="both"/>
        <w:rPr>
          <w:b/>
          <w:bCs/>
        </w:rPr>
      </w:pPr>
    </w:p>
    <w:p w14:paraId="1C3DC0C6" w14:textId="77777777" w:rsidR="000E5941" w:rsidRDefault="000E5941" w:rsidP="00424195">
      <w:pPr>
        <w:spacing w:line="360" w:lineRule="auto"/>
        <w:jc w:val="center"/>
        <w:rPr>
          <w:b/>
          <w:bCs/>
        </w:rPr>
      </w:pPr>
      <w:r>
        <w:rPr>
          <w:b/>
          <w:bCs/>
        </w:rPr>
        <w:lastRenderedPageBreak/>
        <w:t>AGRADECIMIENTOS</w:t>
      </w:r>
    </w:p>
    <w:p w14:paraId="08191C1D" w14:textId="77777777" w:rsidR="000E5941" w:rsidRDefault="000E5941" w:rsidP="00424195">
      <w:pPr>
        <w:spacing w:line="360" w:lineRule="auto"/>
        <w:jc w:val="center"/>
        <w:rPr>
          <w:b/>
          <w:bCs/>
        </w:rPr>
      </w:pPr>
    </w:p>
    <w:p w14:paraId="46583025" w14:textId="77777777" w:rsidR="000E5941" w:rsidRDefault="000E5941" w:rsidP="00424195">
      <w:pPr>
        <w:spacing w:line="360" w:lineRule="auto"/>
        <w:jc w:val="center"/>
        <w:rPr>
          <w:b/>
          <w:bCs/>
        </w:rPr>
      </w:pPr>
    </w:p>
    <w:p w14:paraId="403BCA57" w14:textId="77777777" w:rsidR="000E5941" w:rsidRDefault="000E5941" w:rsidP="00424195">
      <w:pPr>
        <w:spacing w:line="360" w:lineRule="auto"/>
        <w:jc w:val="center"/>
        <w:rPr>
          <w:b/>
          <w:bCs/>
        </w:rPr>
      </w:pPr>
    </w:p>
    <w:p w14:paraId="50CE4FB5" w14:textId="77777777" w:rsidR="000E5941" w:rsidRDefault="000E5941" w:rsidP="00424195">
      <w:pPr>
        <w:spacing w:line="360" w:lineRule="auto"/>
        <w:jc w:val="center"/>
        <w:rPr>
          <w:b/>
          <w:bCs/>
        </w:rPr>
      </w:pPr>
    </w:p>
    <w:p w14:paraId="15D4C65F" w14:textId="77777777" w:rsidR="000E5941" w:rsidRDefault="000E5941" w:rsidP="00424195">
      <w:pPr>
        <w:spacing w:line="360" w:lineRule="auto"/>
        <w:jc w:val="center"/>
        <w:rPr>
          <w:b/>
          <w:bCs/>
        </w:rPr>
      </w:pPr>
    </w:p>
    <w:p w14:paraId="1ECAE868" w14:textId="77777777" w:rsidR="000E5941" w:rsidRDefault="000E5941" w:rsidP="00424195">
      <w:pPr>
        <w:spacing w:line="360" w:lineRule="auto"/>
        <w:jc w:val="center"/>
        <w:rPr>
          <w:b/>
          <w:bCs/>
        </w:rPr>
      </w:pPr>
    </w:p>
    <w:p w14:paraId="6942929A" w14:textId="55783C0B" w:rsidR="000E5941" w:rsidRDefault="000E5941" w:rsidP="00424195">
      <w:pPr>
        <w:spacing w:line="360" w:lineRule="auto"/>
        <w:jc w:val="center"/>
        <w:rPr>
          <w:b/>
          <w:bCs/>
        </w:rPr>
      </w:pPr>
    </w:p>
    <w:p w14:paraId="00A464A4" w14:textId="3DB5979C" w:rsidR="00843AA9" w:rsidRDefault="00843AA9" w:rsidP="00424195">
      <w:pPr>
        <w:spacing w:line="360" w:lineRule="auto"/>
        <w:jc w:val="center"/>
        <w:rPr>
          <w:b/>
          <w:bCs/>
        </w:rPr>
      </w:pPr>
    </w:p>
    <w:p w14:paraId="7A85FFB4" w14:textId="01AFA55D" w:rsidR="00843AA9" w:rsidRDefault="00843AA9" w:rsidP="00424195">
      <w:pPr>
        <w:spacing w:line="360" w:lineRule="auto"/>
        <w:jc w:val="center"/>
        <w:rPr>
          <w:b/>
          <w:bCs/>
        </w:rPr>
      </w:pPr>
    </w:p>
    <w:p w14:paraId="4A6795C2" w14:textId="02E91D6E" w:rsidR="00843AA9" w:rsidRDefault="00843AA9" w:rsidP="00424195">
      <w:pPr>
        <w:spacing w:line="360" w:lineRule="auto"/>
        <w:jc w:val="center"/>
        <w:rPr>
          <w:b/>
          <w:bCs/>
        </w:rPr>
      </w:pPr>
    </w:p>
    <w:p w14:paraId="441AC94C" w14:textId="52A93543" w:rsidR="00843AA9" w:rsidRDefault="00843AA9" w:rsidP="00424195">
      <w:pPr>
        <w:spacing w:line="360" w:lineRule="auto"/>
        <w:jc w:val="center"/>
        <w:rPr>
          <w:b/>
          <w:bCs/>
        </w:rPr>
      </w:pPr>
    </w:p>
    <w:p w14:paraId="406D3537" w14:textId="389F4BB5" w:rsidR="00843AA9" w:rsidRDefault="00843AA9" w:rsidP="00424195">
      <w:pPr>
        <w:spacing w:line="360" w:lineRule="auto"/>
        <w:jc w:val="center"/>
        <w:rPr>
          <w:b/>
          <w:bCs/>
        </w:rPr>
      </w:pPr>
    </w:p>
    <w:p w14:paraId="52283898" w14:textId="6C0FF0E3" w:rsidR="00843AA9" w:rsidRDefault="00843AA9" w:rsidP="00424195">
      <w:pPr>
        <w:spacing w:line="360" w:lineRule="auto"/>
        <w:jc w:val="center"/>
        <w:rPr>
          <w:b/>
          <w:bCs/>
        </w:rPr>
      </w:pPr>
    </w:p>
    <w:p w14:paraId="3A993438" w14:textId="227516A5" w:rsidR="00843AA9" w:rsidRDefault="00843AA9" w:rsidP="00424195">
      <w:pPr>
        <w:spacing w:line="360" w:lineRule="auto"/>
        <w:jc w:val="center"/>
        <w:rPr>
          <w:b/>
          <w:bCs/>
        </w:rPr>
      </w:pPr>
    </w:p>
    <w:p w14:paraId="00F28AAB" w14:textId="73BE639C" w:rsidR="00843AA9" w:rsidRDefault="00843AA9" w:rsidP="00424195">
      <w:pPr>
        <w:spacing w:line="360" w:lineRule="auto"/>
        <w:jc w:val="center"/>
        <w:rPr>
          <w:b/>
          <w:bCs/>
        </w:rPr>
      </w:pPr>
    </w:p>
    <w:p w14:paraId="6A005F4A" w14:textId="77777777" w:rsidR="00843AA9" w:rsidRDefault="00843AA9" w:rsidP="00424195">
      <w:pPr>
        <w:spacing w:line="360" w:lineRule="auto"/>
        <w:jc w:val="center"/>
        <w:rPr>
          <w:b/>
          <w:bCs/>
        </w:rPr>
      </w:pPr>
    </w:p>
    <w:p w14:paraId="39FF2052" w14:textId="77777777" w:rsidR="000E5941" w:rsidRDefault="000E5941" w:rsidP="00424195">
      <w:pPr>
        <w:spacing w:line="360" w:lineRule="auto"/>
        <w:jc w:val="center"/>
        <w:rPr>
          <w:b/>
          <w:bCs/>
        </w:rPr>
      </w:pPr>
    </w:p>
    <w:p w14:paraId="0B87C5BB" w14:textId="77777777" w:rsidR="000E5941" w:rsidRDefault="000E5941" w:rsidP="00424195">
      <w:pPr>
        <w:spacing w:line="360" w:lineRule="auto"/>
        <w:jc w:val="center"/>
        <w:rPr>
          <w:b/>
          <w:bCs/>
        </w:rPr>
      </w:pPr>
    </w:p>
    <w:p w14:paraId="72B94589" w14:textId="77777777" w:rsidR="000E5941" w:rsidRDefault="000E5941" w:rsidP="00424195">
      <w:pPr>
        <w:spacing w:line="360" w:lineRule="auto"/>
        <w:jc w:val="center"/>
        <w:rPr>
          <w:b/>
          <w:bCs/>
        </w:rPr>
      </w:pPr>
    </w:p>
    <w:p w14:paraId="48AD9839" w14:textId="77777777" w:rsidR="000E5941" w:rsidRDefault="000E5941" w:rsidP="00424195">
      <w:pPr>
        <w:spacing w:line="360" w:lineRule="auto"/>
        <w:jc w:val="center"/>
        <w:rPr>
          <w:b/>
          <w:bCs/>
        </w:rPr>
      </w:pPr>
    </w:p>
    <w:p w14:paraId="46B59B7F" w14:textId="77777777" w:rsidR="000E5941" w:rsidRDefault="000E5941" w:rsidP="00424195">
      <w:pPr>
        <w:spacing w:line="360" w:lineRule="auto"/>
        <w:jc w:val="center"/>
        <w:rPr>
          <w:b/>
          <w:bCs/>
        </w:rPr>
      </w:pPr>
    </w:p>
    <w:p w14:paraId="401B3A58" w14:textId="77777777" w:rsidR="000E5941" w:rsidRDefault="000E5941" w:rsidP="00424195">
      <w:pPr>
        <w:spacing w:line="360" w:lineRule="auto"/>
        <w:jc w:val="center"/>
        <w:rPr>
          <w:b/>
          <w:bCs/>
        </w:rPr>
      </w:pPr>
    </w:p>
    <w:p w14:paraId="6F9A0853" w14:textId="77777777" w:rsidR="000E5941" w:rsidRDefault="000E5941" w:rsidP="00424195">
      <w:pPr>
        <w:spacing w:line="360" w:lineRule="auto"/>
        <w:jc w:val="center"/>
        <w:rPr>
          <w:b/>
          <w:bCs/>
        </w:rPr>
      </w:pPr>
    </w:p>
    <w:p w14:paraId="033E4780" w14:textId="77777777" w:rsidR="000E5941" w:rsidRDefault="000E5941" w:rsidP="00424195">
      <w:pPr>
        <w:spacing w:line="360" w:lineRule="auto"/>
        <w:jc w:val="center"/>
        <w:rPr>
          <w:b/>
          <w:bCs/>
        </w:rPr>
      </w:pPr>
    </w:p>
    <w:p w14:paraId="0749A9FB" w14:textId="0CCB2322" w:rsidR="000E5941" w:rsidRDefault="000E5941" w:rsidP="00424195">
      <w:pPr>
        <w:spacing w:line="360" w:lineRule="auto"/>
        <w:jc w:val="center"/>
        <w:rPr>
          <w:b/>
          <w:bCs/>
        </w:rPr>
      </w:pPr>
    </w:p>
    <w:p w14:paraId="680F7B8F" w14:textId="77777777" w:rsidR="00FD44B2" w:rsidRDefault="00FD44B2" w:rsidP="00424195">
      <w:pPr>
        <w:spacing w:line="360" w:lineRule="auto"/>
        <w:jc w:val="center"/>
        <w:rPr>
          <w:b/>
          <w:bCs/>
        </w:rPr>
      </w:pPr>
    </w:p>
    <w:p w14:paraId="699B32AA" w14:textId="77777777" w:rsidR="000E5941" w:rsidRDefault="000E5941" w:rsidP="00424195">
      <w:pPr>
        <w:spacing w:line="360" w:lineRule="auto"/>
        <w:rPr>
          <w:b/>
          <w:bCs/>
        </w:rPr>
      </w:pPr>
    </w:p>
    <w:p w14:paraId="01F38AA3" w14:textId="77777777" w:rsidR="000E5941" w:rsidRDefault="000E5941" w:rsidP="00424195">
      <w:pPr>
        <w:spacing w:line="360" w:lineRule="auto"/>
        <w:jc w:val="center"/>
        <w:rPr>
          <w:b/>
          <w:bCs/>
        </w:rPr>
      </w:pPr>
      <w:r>
        <w:rPr>
          <w:b/>
          <w:bCs/>
        </w:rPr>
        <w:lastRenderedPageBreak/>
        <w:t>ÍNDICE</w:t>
      </w:r>
    </w:p>
    <w:commentRangeStart w:id="1"/>
    <w:commentRangeStart w:id="2"/>
    <w:commentRangeStart w:id="3"/>
    <w:p w14:paraId="4EB52B14" w14:textId="5BBC5202" w:rsidR="008A5041" w:rsidRDefault="00F72475">
      <w:pPr>
        <w:pStyle w:val="TDC1"/>
        <w:tabs>
          <w:tab w:val="left" w:pos="880"/>
          <w:tab w:val="right" w:leader="dot" w:pos="7702"/>
        </w:tabs>
        <w:rPr>
          <w:rFonts w:cstheme="minorBidi"/>
          <w:b w:val="0"/>
          <w:bCs w:val="0"/>
          <w:caps w:val="0"/>
          <w:noProof/>
          <w:sz w:val="24"/>
          <w:szCs w:val="24"/>
          <w:lang w:eastAsia="es-ES_tradnl"/>
        </w:rPr>
      </w:pPr>
      <w:r>
        <w:rPr>
          <w:rFonts w:cs="Times New Roman"/>
          <w:b w:val="0"/>
          <w:bCs w:val="0"/>
          <w:caps w:val="0"/>
        </w:rPr>
        <w:fldChar w:fldCharType="begin"/>
      </w:r>
      <w:r>
        <w:rPr>
          <w:rFonts w:cs="Times New Roman"/>
          <w:b w:val="0"/>
          <w:bCs w:val="0"/>
          <w:caps w:val="0"/>
        </w:rPr>
        <w:instrText xml:space="preserve"> TOC \h \z \t "elisa;1" </w:instrText>
      </w:r>
      <w:r>
        <w:rPr>
          <w:rFonts w:cs="Times New Roman"/>
          <w:b w:val="0"/>
          <w:bCs w:val="0"/>
          <w:caps w:val="0"/>
        </w:rPr>
        <w:fldChar w:fldCharType="separate"/>
      </w:r>
      <w:hyperlink w:anchor="_Toc13150605" w:history="1">
        <w:r w:rsidR="008A5041" w:rsidRPr="00D7508B">
          <w:rPr>
            <w:rStyle w:val="Hipervnculo"/>
            <w:rFonts w:cs="Times New Roman"/>
            <w:noProof/>
          </w:rPr>
          <w:t>I.</w:t>
        </w:r>
        <w:r w:rsidR="008A5041">
          <w:rPr>
            <w:rFonts w:cstheme="minorBidi"/>
            <w:b w:val="0"/>
            <w:bCs w:val="0"/>
            <w:caps w:val="0"/>
            <w:noProof/>
            <w:sz w:val="24"/>
            <w:szCs w:val="24"/>
            <w:lang w:eastAsia="es-ES_tradnl"/>
          </w:rPr>
          <w:tab/>
        </w:r>
        <w:r w:rsidR="008A5041" w:rsidRPr="00D7508B">
          <w:rPr>
            <w:rStyle w:val="Hipervnculo"/>
            <w:rFonts w:cs="Times New Roman"/>
            <w:noProof/>
          </w:rPr>
          <w:t>INTRODUCCIÓN</w:t>
        </w:r>
        <w:r w:rsidR="008A5041">
          <w:rPr>
            <w:noProof/>
            <w:webHidden/>
          </w:rPr>
          <w:tab/>
        </w:r>
        <w:r w:rsidR="008A5041">
          <w:rPr>
            <w:noProof/>
            <w:webHidden/>
          </w:rPr>
          <w:fldChar w:fldCharType="begin"/>
        </w:r>
        <w:r w:rsidR="008A5041">
          <w:rPr>
            <w:noProof/>
            <w:webHidden/>
          </w:rPr>
          <w:instrText xml:space="preserve"> PAGEREF _Toc13150605 \h </w:instrText>
        </w:r>
        <w:r w:rsidR="008A5041">
          <w:rPr>
            <w:noProof/>
            <w:webHidden/>
          </w:rPr>
        </w:r>
        <w:r w:rsidR="008A5041">
          <w:rPr>
            <w:noProof/>
            <w:webHidden/>
          </w:rPr>
          <w:fldChar w:fldCharType="separate"/>
        </w:r>
        <w:r w:rsidR="008A5041">
          <w:rPr>
            <w:noProof/>
            <w:webHidden/>
          </w:rPr>
          <w:t>1</w:t>
        </w:r>
        <w:r w:rsidR="008A5041">
          <w:rPr>
            <w:noProof/>
            <w:webHidden/>
          </w:rPr>
          <w:fldChar w:fldCharType="end"/>
        </w:r>
      </w:hyperlink>
    </w:p>
    <w:p w14:paraId="17428EF6" w14:textId="4FCC7682" w:rsidR="008A5041" w:rsidRDefault="00705686">
      <w:pPr>
        <w:pStyle w:val="TDC1"/>
        <w:tabs>
          <w:tab w:val="left" w:pos="880"/>
          <w:tab w:val="right" w:leader="dot" w:pos="7702"/>
        </w:tabs>
        <w:rPr>
          <w:rFonts w:cstheme="minorBidi"/>
          <w:b w:val="0"/>
          <w:bCs w:val="0"/>
          <w:caps w:val="0"/>
          <w:noProof/>
          <w:sz w:val="24"/>
          <w:szCs w:val="24"/>
          <w:lang w:eastAsia="es-ES_tradnl"/>
        </w:rPr>
      </w:pPr>
      <w:hyperlink w:anchor="_Toc13150606" w:history="1">
        <w:r w:rsidR="008A5041" w:rsidRPr="00D7508B">
          <w:rPr>
            <w:rStyle w:val="Hipervnculo"/>
            <w:rFonts w:cs="Times New Roman"/>
            <w:noProof/>
          </w:rPr>
          <w:t>1.</w:t>
        </w:r>
        <w:r w:rsidR="008A5041">
          <w:rPr>
            <w:rFonts w:cstheme="minorBidi"/>
            <w:b w:val="0"/>
            <w:bCs w:val="0"/>
            <w:caps w:val="0"/>
            <w:noProof/>
            <w:sz w:val="24"/>
            <w:szCs w:val="24"/>
            <w:lang w:eastAsia="es-ES_tradnl"/>
          </w:rPr>
          <w:tab/>
        </w:r>
        <w:r w:rsidR="008A5041" w:rsidRPr="00D7508B">
          <w:rPr>
            <w:rStyle w:val="Hipervnculo"/>
            <w:rFonts w:cs="Times New Roman"/>
            <w:noProof/>
          </w:rPr>
          <w:t>Polifenoles</w:t>
        </w:r>
        <w:r w:rsidR="008A5041">
          <w:rPr>
            <w:noProof/>
            <w:webHidden/>
          </w:rPr>
          <w:tab/>
        </w:r>
        <w:r w:rsidR="008A5041">
          <w:rPr>
            <w:noProof/>
            <w:webHidden/>
          </w:rPr>
          <w:fldChar w:fldCharType="begin"/>
        </w:r>
        <w:r w:rsidR="008A5041">
          <w:rPr>
            <w:noProof/>
            <w:webHidden/>
          </w:rPr>
          <w:instrText xml:space="preserve"> PAGEREF _Toc13150606 \h </w:instrText>
        </w:r>
        <w:r w:rsidR="008A5041">
          <w:rPr>
            <w:noProof/>
            <w:webHidden/>
          </w:rPr>
        </w:r>
        <w:r w:rsidR="008A5041">
          <w:rPr>
            <w:noProof/>
            <w:webHidden/>
          </w:rPr>
          <w:fldChar w:fldCharType="separate"/>
        </w:r>
        <w:r w:rsidR="008A5041">
          <w:rPr>
            <w:noProof/>
            <w:webHidden/>
          </w:rPr>
          <w:t>1</w:t>
        </w:r>
        <w:r w:rsidR="008A5041">
          <w:rPr>
            <w:noProof/>
            <w:webHidden/>
          </w:rPr>
          <w:fldChar w:fldCharType="end"/>
        </w:r>
      </w:hyperlink>
    </w:p>
    <w:p w14:paraId="6F732E09" w14:textId="025AD616" w:rsidR="008A5041" w:rsidRDefault="00705686">
      <w:pPr>
        <w:pStyle w:val="TDC1"/>
        <w:tabs>
          <w:tab w:val="left" w:pos="880"/>
          <w:tab w:val="right" w:leader="dot" w:pos="7702"/>
        </w:tabs>
        <w:rPr>
          <w:rFonts w:cstheme="minorBidi"/>
          <w:b w:val="0"/>
          <w:bCs w:val="0"/>
          <w:caps w:val="0"/>
          <w:noProof/>
          <w:sz w:val="24"/>
          <w:szCs w:val="24"/>
          <w:lang w:eastAsia="es-ES_tradnl"/>
        </w:rPr>
      </w:pPr>
      <w:hyperlink w:anchor="_Toc13150607" w:history="1">
        <w:r w:rsidR="008A5041" w:rsidRPr="00D7508B">
          <w:rPr>
            <w:rStyle w:val="Hipervnculo"/>
            <w:rFonts w:cs="Times New Roman"/>
            <w:noProof/>
          </w:rPr>
          <w:t>1.1</w:t>
        </w:r>
        <w:r w:rsidR="008A5041">
          <w:rPr>
            <w:rFonts w:cstheme="minorBidi"/>
            <w:b w:val="0"/>
            <w:bCs w:val="0"/>
            <w:caps w:val="0"/>
            <w:noProof/>
            <w:sz w:val="24"/>
            <w:szCs w:val="24"/>
            <w:lang w:eastAsia="es-ES_tradnl"/>
          </w:rPr>
          <w:tab/>
        </w:r>
        <w:r w:rsidR="008A5041" w:rsidRPr="00D7508B">
          <w:rPr>
            <w:rStyle w:val="Hipervnculo"/>
            <w:rFonts w:cs="Times New Roman"/>
            <w:noProof/>
          </w:rPr>
          <w:t>Clasificación</w:t>
        </w:r>
        <w:r w:rsidR="008A5041">
          <w:rPr>
            <w:noProof/>
            <w:webHidden/>
          </w:rPr>
          <w:tab/>
        </w:r>
        <w:r w:rsidR="008A5041">
          <w:rPr>
            <w:noProof/>
            <w:webHidden/>
          </w:rPr>
          <w:fldChar w:fldCharType="begin"/>
        </w:r>
        <w:r w:rsidR="008A5041">
          <w:rPr>
            <w:noProof/>
            <w:webHidden/>
          </w:rPr>
          <w:instrText xml:space="preserve"> PAGEREF _Toc13150607 \h </w:instrText>
        </w:r>
        <w:r w:rsidR="008A5041">
          <w:rPr>
            <w:noProof/>
            <w:webHidden/>
          </w:rPr>
        </w:r>
        <w:r w:rsidR="008A5041">
          <w:rPr>
            <w:noProof/>
            <w:webHidden/>
          </w:rPr>
          <w:fldChar w:fldCharType="separate"/>
        </w:r>
        <w:r w:rsidR="008A5041">
          <w:rPr>
            <w:noProof/>
            <w:webHidden/>
          </w:rPr>
          <w:t>1</w:t>
        </w:r>
        <w:r w:rsidR="008A5041">
          <w:rPr>
            <w:noProof/>
            <w:webHidden/>
          </w:rPr>
          <w:fldChar w:fldCharType="end"/>
        </w:r>
      </w:hyperlink>
    </w:p>
    <w:p w14:paraId="30B9F1BA" w14:textId="5405B482" w:rsidR="008A5041" w:rsidRDefault="00705686">
      <w:pPr>
        <w:pStyle w:val="TDC1"/>
        <w:tabs>
          <w:tab w:val="left" w:pos="1100"/>
          <w:tab w:val="right" w:leader="dot" w:pos="7702"/>
        </w:tabs>
        <w:rPr>
          <w:rFonts w:cstheme="minorBidi"/>
          <w:b w:val="0"/>
          <w:bCs w:val="0"/>
          <w:caps w:val="0"/>
          <w:noProof/>
          <w:sz w:val="24"/>
          <w:szCs w:val="24"/>
          <w:lang w:eastAsia="es-ES_tradnl"/>
        </w:rPr>
      </w:pPr>
      <w:hyperlink w:anchor="_Toc13150608" w:history="1">
        <w:r w:rsidR="008A5041" w:rsidRPr="00D7508B">
          <w:rPr>
            <w:rStyle w:val="Hipervnculo"/>
            <w:rFonts w:cs="Times New Roman"/>
            <w:noProof/>
          </w:rPr>
          <w:t>1.1.1</w:t>
        </w:r>
        <w:r w:rsidR="008A5041">
          <w:rPr>
            <w:rFonts w:cstheme="minorBidi"/>
            <w:b w:val="0"/>
            <w:bCs w:val="0"/>
            <w:caps w:val="0"/>
            <w:noProof/>
            <w:sz w:val="24"/>
            <w:szCs w:val="24"/>
            <w:lang w:eastAsia="es-ES_tradnl"/>
          </w:rPr>
          <w:tab/>
        </w:r>
        <w:r w:rsidR="008A5041" w:rsidRPr="00D7508B">
          <w:rPr>
            <w:rStyle w:val="Hipervnculo"/>
            <w:rFonts w:cs="Times New Roman"/>
            <w:noProof/>
          </w:rPr>
          <w:t>Genisteína</w:t>
        </w:r>
        <w:r w:rsidR="008A5041">
          <w:rPr>
            <w:noProof/>
            <w:webHidden/>
          </w:rPr>
          <w:tab/>
        </w:r>
        <w:r w:rsidR="008A5041">
          <w:rPr>
            <w:noProof/>
            <w:webHidden/>
          </w:rPr>
          <w:fldChar w:fldCharType="begin"/>
        </w:r>
        <w:r w:rsidR="008A5041">
          <w:rPr>
            <w:noProof/>
            <w:webHidden/>
          </w:rPr>
          <w:instrText xml:space="preserve"> PAGEREF _Toc13150608 \h </w:instrText>
        </w:r>
        <w:r w:rsidR="008A5041">
          <w:rPr>
            <w:noProof/>
            <w:webHidden/>
          </w:rPr>
        </w:r>
        <w:r w:rsidR="008A5041">
          <w:rPr>
            <w:noProof/>
            <w:webHidden/>
          </w:rPr>
          <w:fldChar w:fldCharType="separate"/>
        </w:r>
        <w:r w:rsidR="008A5041">
          <w:rPr>
            <w:noProof/>
            <w:webHidden/>
          </w:rPr>
          <w:t>2</w:t>
        </w:r>
        <w:r w:rsidR="008A5041">
          <w:rPr>
            <w:noProof/>
            <w:webHidden/>
          </w:rPr>
          <w:fldChar w:fldCharType="end"/>
        </w:r>
      </w:hyperlink>
    </w:p>
    <w:p w14:paraId="687B3A1E" w14:textId="70777A18" w:rsidR="008A5041" w:rsidRDefault="00705686">
      <w:pPr>
        <w:pStyle w:val="TDC1"/>
        <w:tabs>
          <w:tab w:val="left" w:pos="1320"/>
          <w:tab w:val="right" w:leader="dot" w:pos="7702"/>
        </w:tabs>
        <w:rPr>
          <w:rFonts w:cstheme="minorBidi"/>
          <w:b w:val="0"/>
          <w:bCs w:val="0"/>
          <w:caps w:val="0"/>
          <w:noProof/>
          <w:sz w:val="24"/>
          <w:szCs w:val="24"/>
          <w:lang w:eastAsia="es-ES_tradnl"/>
        </w:rPr>
      </w:pPr>
      <w:hyperlink w:anchor="_Toc13150609" w:history="1">
        <w:r w:rsidR="008A5041" w:rsidRPr="00D7508B">
          <w:rPr>
            <w:rStyle w:val="Hipervnculo"/>
            <w:rFonts w:cs="Times New Roman"/>
            <w:noProof/>
          </w:rPr>
          <w:t>1.1.1.1</w:t>
        </w:r>
        <w:r w:rsidR="008A5041">
          <w:rPr>
            <w:rFonts w:cstheme="minorBidi"/>
            <w:b w:val="0"/>
            <w:bCs w:val="0"/>
            <w:caps w:val="0"/>
            <w:noProof/>
            <w:sz w:val="24"/>
            <w:szCs w:val="24"/>
            <w:lang w:eastAsia="es-ES_tradnl"/>
          </w:rPr>
          <w:tab/>
        </w:r>
        <w:r w:rsidR="008A5041" w:rsidRPr="00D7508B">
          <w:rPr>
            <w:rStyle w:val="Hipervnculo"/>
            <w:rFonts w:cs="Times New Roman"/>
            <w:noProof/>
          </w:rPr>
          <w:t>Propiedades farmacológicas de la genisteína.</w:t>
        </w:r>
        <w:r w:rsidR="008A5041">
          <w:rPr>
            <w:noProof/>
            <w:webHidden/>
          </w:rPr>
          <w:tab/>
        </w:r>
        <w:r w:rsidR="008A5041">
          <w:rPr>
            <w:noProof/>
            <w:webHidden/>
          </w:rPr>
          <w:fldChar w:fldCharType="begin"/>
        </w:r>
        <w:r w:rsidR="008A5041">
          <w:rPr>
            <w:noProof/>
            <w:webHidden/>
          </w:rPr>
          <w:instrText xml:space="preserve"> PAGEREF _Toc13150609 \h </w:instrText>
        </w:r>
        <w:r w:rsidR="008A5041">
          <w:rPr>
            <w:noProof/>
            <w:webHidden/>
          </w:rPr>
        </w:r>
        <w:r w:rsidR="008A5041">
          <w:rPr>
            <w:noProof/>
            <w:webHidden/>
          </w:rPr>
          <w:fldChar w:fldCharType="separate"/>
        </w:r>
        <w:r w:rsidR="008A5041">
          <w:rPr>
            <w:noProof/>
            <w:webHidden/>
          </w:rPr>
          <w:t>3</w:t>
        </w:r>
        <w:r w:rsidR="008A5041">
          <w:rPr>
            <w:noProof/>
            <w:webHidden/>
          </w:rPr>
          <w:fldChar w:fldCharType="end"/>
        </w:r>
      </w:hyperlink>
    </w:p>
    <w:p w14:paraId="5A719106" w14:textId="7E9958D7" w:rsidR="008A5041" w:rsidRDefault="00705686">
      <w:pPr>
        <w:pStyle w:val="TDC1"/>
        <w:tabs>
          <w:tab w:val="left" w:pos="880"/>
          <w:tab w:val="right" w:leader="dot" w:pos="7702"/>
        </w:tabs>
        <w:rPr>
          <w:rFonts w:cstheme="minorBidi"/>
          <w:b w:val="0"/>
          <w:bCs w:val="0"/>
          <w:caps w:val="0"/>
          <w:noProof/>
          <w:sz w:val="24"/>
          <w:szCs w:val="24"/>
          <w:lang w:eastAsia="es-ES_tradnl"/>
        </w:rPr>
      </w:pPr>
      <w:hyperlink w:anchor="_Toc13150610" w:history="1">
        <w:r w:rsidR="008A5041" w:rsidRPr="00D7508B">
          <w:rPr>
            <w:rStyle w:val="Hipervnculo"/>
            <w:rFonts w:cs="Times New Roman"/>
            <w:noProof/>
          </w:rPr>
          <w:t>2.</w:t>
        </w:r>
        <w:r w:rsidR="008A5041">
          <w:rPr>
            <w:rFonts w:cstheme="minorBidi"/>
            <w:b w:val="0"/>
            <w:bCs w:val="0"/>
            <w:caps w:val="0"/>
            <w:noProof/>
            <w:sz w:val="24"/>
            <w:szCs w:val="24"/>
            <w:lang w:eastAsia="es-ES_tradnl"/>
          </w:rPr>
          <w:tab/>
        </w:r>
        <w:r w:rsidR="008A5041" w:rsidRPr="00D7508B">
          <w:rPr>
            <w:rStyle w:val="Hipervnculo"/>
            <w:rFonts w:cs="Times New Roman"/>
            <w:noProof/>
          </w:rPr>
          <w:t>Vesículas extracelulares</w:t>
        </w:r>
        <w:r w:rsidR="008A5041">
          <w:rPr>
            <w:noProof/>
            <w:webHidden/>
          </w:rPr>
          <w:tab/>
        </w:r>
        <w:r w:rsidR="008A5041">
          <w:rPr>
            <w:noProof/>
            <w:webHidden/>
          </w:rPr>
          <w:fldChar w:fldCharType="begin"/>
        </w:r>
        <w:r w:rsidR="008A5041">
          <w:rPr>
            <w:noProof/>
            <w:webHidden/>
          </w:rPr>
          <w:instrText xml:space="preserve"> PAGEREF _Toc13150610 \h </w:instrText>
        </w:r>
        <w:r w:rsidR="008A5041">
          <w:rPr>
            <w:noProof/>
            <w:webHidden/>
          </w:rPr>
        </w:r>
        <w:r w:rsidR="008A5041">
          <w:rPr>
            <w:noProof/>
            <w:webHidden/>
          </w:rPr>
          <w:fldChar w:fldCharType="separate"/>
        </w:r>
        <w:r w:rsidR="008A5041">
          <w:rPr>
            <w:noProof/>
            <w:webHidden/>
          </w:rPr>
          <w:t>3</w:t>
        </w:r>
        <w:r w:rsidR="008A5041">
          <w:rPr>
            <w:noProof/>
            <w:webHidden/>
          </w:rPr>
          <w:fldChar w:fldCharType="end"/>
        </w:r>
      </w:hyperlink>
    </w:p>
    <w:p w14:paraId="51D5843F" w14:textId="54AB9717" w:rsidR="008A5041" w:rsidRDefault="00705686">
      <w:pPr>
        <w:pStyle w:val="TDC1"/>
        <w:tabs>
          <w:tab w:val="left" w:pos="880"/>
          <w:tab w:val="right" w:leader="dot" w:pos="7702"/>
        </w:tabs>
        <w:rPr>
          <w:rFonts w:cstheme="minorBidi"/>
          <w:b w:val="0"/>
          <w:bCs w:val="0"/>
          <w:caps w:val="0"/>
          <w:noProof/>
          <w:sz w:val="24"/>
          <w:szCs w:val="24"/>
          <w:lang w:eastAsia="es-ES_tradnl"/>
        </w:rPr>
      </w:pPr>
      <w:hyperlink w:anchor="_Toc13150611" w:history="1">
        <w:r w:rsidR="008A5041" w:rsidRPr="00D7508B">
          <w:rPr>
            <w:rStyle w:val="Hipervnculo"/>
            <w:rFonts w:cs="Times New Roman"/>
            <w:noProof/>
          </w:rPr>
          <w:t>2.1</w:t>
        </w:r>
        <w:r w:rsidR="008A5041">
          <w:rPr>
            <w:rFonts w:cstheme="minorBidi"/>
            <w:b w:val="0"/>
            <w:bCs w:val="0"/>
            <w:caps w:val="0"/>
            <w:noProof/>
            <w:sz w:val="24"/>
            <w:szCs w:val="24"/>
            <w:lang w:eastAsia="es-ES_tradnl"/>
          </w:rPr>
          <w:tab/>
        </w:r>
        <w:r w:rsidR="008A5041" w:rsidRPr="00D7508B">
          <w:rPr>
            <w:rStyle w:val="Hipervnculo"/>
            <w:rFonts w:cs="Times New Roman"/>
            <w:noProof/>
            <w:shd w:val="clear" w:color="auto" w:fill="FFFFFF"/>
          </w:rPr>
          <w:t>Contenido de las vesículas extracelulares.</w:t>
        </w:r>
        <w:r w:rsidR="008A5041">
          <w:rPr>
            <w:noProof/>
            <w:webHidden/>
          </w:rPr>
          <w:tab/>
        </w:r>
        <w:r w:rsidR="008A5041">
          <w:rPr>
            <w:noProof/>
            <w:webHidden/>
          </w:rPr>
          <w:fldChar w:fldCharType="begin"/>
        </w:r>
        <w:r w:rsidR="008A5041">
          <w:rPr>
            <w:noProof/>
            <w:webHidden/>
          </w:rPr>
          <w:instrText xml:space="preserve"> PAGEREF _Toc13150611 \h </w:instrText>
        </w:r>
        <w:r w:rsidR="008A5041">
          <w:rPr>
            <w:noProof/>
            <w:webHidden/>
          </w:rPr>
        </w:r>
        <w:r w:rsidR="008A5041">
          <w:rPr>
            <w:noProof/>
            <w:webHidden/>
          </w:rPr>
          <w:fldChar w:fldCharType="separate"/>
        </w:r>
        <w:r w:rsidR="008A5041">
          <w:rPr>
            <w:noProof/>
            <w:webHidden/>
          </w:rPr>
          <w:t>5</w:t>
        </w:r>
        <w:r w:rsidR="008A5041">
          <w:rPr>
            <w:noProof/>
            <w:webHidden/>
          </w:rPr>
          <w:fldChar w:fldCharType="end"/>
        </w:r>
      </w:hyperlink>
    </w:p>
    <w:p w14:paraId="073F4267" w14:textId="00879DDF" w:rsidR="008A5041" w:rsidRDefault="00705686">
      <w:pPr>
        <w:pStyle w:val="TDC1"/>
        <w:tabs>
          <w:tab w:val="left" w:pos="1100"/>
          <w:tab w:val="right" w:leader="dot" w:pos="7702"/>
        </w:tabs>
        <w:rPr>
          <w:rFonts w:cstheme="minorBidi"/>
          <w:b w:val="0"/>
          <w:bCs w:val="0"/>
          <w:caps w:val="0"/>
          <w:noProof/>
          <w:sz w:val="24"/>
          <w:szCs w:val="24"/>
          <w:lang w:eastAsia="es-ES_tradnl"/>
        </w:rPr>
      </w:pPr>
      <w:hyperlink w:anchor="_Toc13150612" w:history="1">
        <w:r w:rsidR="008A5041" w:rsidRPr="00D7508B">
          <w:rPr>
            <w:rStyle w:val="Hipervnculo"/>
            <w:rFonts w:cs="Times New Roman"/>
            <w:noProof/>
          </w:rPr>
          <w:t>2.1.1</w:t>
        </w:r>
        <w:r w:rsidR="008A5041">
          <w:rPr>
            <w:rFonts w:cstheme="minorBidi"/>
            <w:b w:val="0"/>
            <w:bCs w:val="0"/>
            <w:caps w:val="0"/>
            <w:noProof/>
            <w:sz w:val="24"/>
            <w:szCs w:val="24"/>
            <w:lang w:eastAsia="es-ES_tradnl"/>
          </w:rPr>
          <w:tab/>
        </w:r>
        <w:r w:rsidR="008A5041" w:rsidRPr="00D7508B">
          <w:rPr>
            <w:rStyle w:val="Hipervnculo"/>
            <w:rFonts w:cs="Times New Roman"/>
            <w:noProof/>
          </w:rPr>
          <w:t>miRNAs</w:t>
        </w:r>
        <w:r w:rsidR="008A5041">
          <w:rPr>
            <w:noProof/>
            <w:webHidden/>
          </w:rPr>
          <w:tab/>
        </w:r>
        <w:r w:rsidR="008A5041">
          <w:rPr>
            <w:noProof/>
            <w:webHidden/>
          </w:rPr>
          <w:fldChar w:fldCharType="begin"/>
        </w:r>
        <w:r w:rsidR="008A5041">
          <w:rPr>
            <w:noProof/>
            <w:webHidden/>
          </w:rPr>
          <w:instrText xml:space="preserve"> PAGEREF _Toc13150612 \h </w:instrText>
        </w:r>
        <w:r w:rsidR="008A5041">
          <w:rPr>
            <w:noProof/>
            <w:webHidden/>
          </w:rPr>
        </w:r>
        <w:r w:rsidR="008A5041">
          <w:rPr>
            <w:noProof/>
            <w:webHidden/>
          </w:rPr>
          <w:fldChar w:fldCharType="separate"/>
        </w:r>
        <w:r w:rsidR="008A5041">
          <w:rPr>
            <w:noProof/>
            <w:webHidden/>
          </w:rPr>
          <w:t>5</w:t>
        </w:r>
        <w:r w:rsidR="008A5041">
          <w:rPr>
            <w:noProof/>
            <w:webHidden/>
          </w:rPr>
          <w:fldChar w:fldCharType="end"/>
        </w:r>
      </w:hyperlink>
    </w:p>
    <w:p w14:paraId="20E310E8" w14:textId="2A1922D8" w:rsidR="008A5041" w:rsidRDefault="00705686">
      <w:pPr>
        <w:pStyle w:val="TDC1"/>
        <w:tabs>
          <w:tab w:val="left" w:pos="880"/>
          <w:tab w:val="right" w:leader="dot" w:pos="7702"/>
        </w:tabs>
        <w:rPr>
          <w:rFonts w:cstheme="minorBidi"/>
          <w:b w:val="0"/>
          <w:bCs w:val="0"/>
          <w:caps w:val="0"/>
          <w:noProof/>
          <w:sz w:val="24"/>
          <w:szCs w:val="24"/>
          <w:lang w:eastAsia="es-ES_tradnl"/>
        </w:rPr>
      </w:pPr>
      <w:hyperlink w:anchor="_Toc13150613" w:history="1">
        <w:r w:rsidR="008A5041" w:rsidRPr="00D7508B">
          <w:rPr>
            <w:rStyle w:val="Hipervnculo"/>
            <w:rFonts w:cs="Times New Roman"/>
            <w:noProof/>
          </w:rPr>
          <w:t>2.2</w:t>
        </w:r>
        <w:r w:rsidR="008A5041">
          <w:rPr>
            <w:rFonts w:cstheme="minorBidi"/>
            <w:b w:val="0"/>
            <w:bCs w:val="0"/>
            <w:caps w:val="0"/>
            <w:noProof/>
            <w:sz w:val="24"/>
            <w:szCs w:val="24"/>
            <w:lang w:eastAsia="es-ES_tradnl"/>
          </w:rPr>
          <w:tab/>
        </w:r>
        <w:r w:rsidR="008A5041" w:rsidRPr="00D7508B">
          <w:rPr>
            <w:rStyle w:val="Hipervnculo"/>
            <w:rFonts w:cs="Times New Roman"/>
            <w:noProof/>
          </w:rPr>
          <w:t>Aplicaciones terapéuticas.</w:t>
        </w:r>
        <w:r w:rsidR="008A5041">
          <w:rPr>
            <w:noProof/>
            <w:webHidden/>
          </w:rPr>
          <w:tab/>
        </w:r>
        <w:r w:rsidR="008A5041">
          <w:rPr>
            <w:noProof/>
            <w:webHidden/>
          </w:rPr>
          <w:fldChar w:fldCharType="begin"/>
        </w:r>
        <w:r w:rsidR="008A5041">
          <w:rPr>
            <w:noProof/>
            <w:webHidden/>
          </w:rPr>
          <w:instrText xml:space="preserve"> PAGEREF _Toc13150613 \h </w:instrText>
        </w:r>
        <w:r w:rsidR="008A5041">
          <w:rPr>
            <w:noProof/>
            <w:webHidden/>
          </w:rPr>
        </w:r>
        <w:r w:rsidR="008A5041">
          <w:rPr>
            <w:noProof/>
            <w:webHidden/>
          </w:rPr>
          <w:fldChar w:fldCharType="separate"/>
        </w:r>
        <w:r w:rsidR="008A5041">
          <w:rPr>
            <w:noProof/>
            <w:webHidden/>
          </w:rPr>
          <w:t>6</w:t>
        </w:r>
        <w:r w:rsidR="008A5041">
          <w:rPr>
            <w:noProof/>
            <w:webHidden/>
          </w:rPr>
          <w:fldChar w:fldCharType="end"/>
        </w:r>
      </w:hyperlink>
    </w:p>
    <w:p w14:paraId="420C638E" w14:textId="76181AC9" w:rsidR="008A5041" w:rsidRDefault="00705686">
      <w:pPr>
        <w:pStyle w:val="TDC1"/>
        <w:tabs>
          <w:tab w:val="left" w:pos="880"/>
          <w:tab w:val="right" w:leader="dot" w:pos="7702"/>
        </w:tabs>
        <w:rPr>
          <w:rFonts w:cstheme="minorBidi"/>
          <w:b w:val="0"/>
          <w:bCs w:val="0"/>
          <w:caps w:val="0"/>
          <w:noProof/>
          <w:sz w:val="24"/>
          <w:szCs w:val="24"/>
          <w:lang w:eastAsia="es-ES_tradnl"/>
        </w:rPr>
      </w:pPr>
      <w:hyperlink w:anchor="_Toc13150614" w:history="1">
        <w:r w:rsidR="008A5041" w:rsidRPr="00D7508B">
          <w:rPr>
            <w:rStyle w:val="Hipervnculo"/>
            <w:rFonts w:cs="Times New Roman"/>
            <w:noProof/>
          </w:rPr>
          <w:t>3.</w:t>
        </w:r>
        <w:r w:rsidR="008A5041">
          <w:rPr>
            <w:rFonts w:cstheme="minorBidi"/>
            <w:b w:val="0"/>
            <w:bCs w:val="0"/>
            <w:caps w:val="0"/>
            <w:noProof/>
            <w:sz w:val="24"/>
            <w:szCs w:val="24"/>
            <w:lang w:eastAsia="es-ES_tradnl"/>
          </w:rPr>
          <w:tab/>
        </w:r>
        <w:r w:rsidR="008A5041" w:rsidRPr="00D7508B">
          <w:rPr>
            <w:rStyle w:val="Hipervnculo"/>
            <w:rFonts w:cs="Times New Roman"/>
            <w:noProof/>
          </w:rPr>
          <w:t>Cáncer</w:t>
        </w:r>
        <w:r w:rsidR="008A5041">
          <w:rPr>
            <w:noProof/>
            <w:webHidden/>
          </w:rPr>
          <w:tab/>
        </w:r>
        <w:r w:rsidR="008A5041">
          <w:rPr>
            <w:noProof/>
            <w:webHidden/>
          </w:rPr>
          <w:fldChar w:fldCharType="begin"/>
        </w:r>
        <w:r w:rsidR="008A5041">
          <w:rPr>
            <w:noProof/>
            <w:webHidden/>
          </w:rPr>
          <w:instrText xml:space="preserve"> PAGEREF _Toc13150614 \h </w:instrText>
        </w:r>
        <w:r w:rsidR="008A5041">
          <w:rPr>
            <w:noProof/>
            <w:webHidden/>
          </w:rPr>
        </w:r>
        <w:r w:rsidR="008A5041">
          <w:rPr>
            <w:noProof/>
            <w:webHidden/>
          </w:rPr>
          <w:fldChar w:fldCharType="separate"/>
        </w:r>
        <w:r w:rsidR="008A5041">
          <w:rPr>
            <w:noProof/>
            <w:webHidden/>
          </w:rPr>
          <w:t>6</w:t>
        </w:r>
        <w:r w:rsidR="008A5041">
          <w:rPr>
            <w:noProof/>
            <w:webHidden/>
          </w:rPr>
          <w:fldChar w:fldCharType="end"/>
        </w:r>
      </w:hyperlink>
    </w:p>
    <w:p w14:paraId="70541F2A" w14:textId="5DA15658" w:rsidR="008A5041" w:rsidRDefault="00705686">
      <w:pPr>
        <w:pStyle w:val="TDC1"/>
        <w:tabs>
          <w:tab w:val="left" w:pos="880"/>
          <w:tab w:val="right" w:leader="dot" w:pos="7702"/>
        </w:tabs>
        <w:rPr>
          <w:rFonts w:cstheme="minorBidi"/>
          <w:b w:val="0"/>
          <w:bCs w:val="0"/>
          <w:caps w:val="0"/>
          <w:noProof/>
          <w:sz w:val="24"/>
          <w:szCs w:val="24"/>
          <w:lang w:eastAsia="es-ES_tradnl"/>
        </w:rPr>
      </w:pPr>
      <w:hyperlink w:anchor="_Toc13150615" w:history="1">
        <w:r w:rsidR="008A5041" w:rsidRPr="00D7508B">
          <w:rPr>
            <w:rStyle w:val="Hipervnculo"/>
            <w:rFonts w:cs="Times New Roman"/>
            <w:noProof/>
          </w:rPr>
          <w:t>4.</w:t>
        </w:r>
        <w:r w:rsidR="008A5041">
          <w:rPr>
            <w:rFonts w:cstheme="minorBidi"/>
            <w:b w:val="0"/>
            <w:bCs w:val="0"/>
            <w:caps w:val="0"/>
            <w:noProof/>
            <w:sz w:val="24"/>
            <w:szCs w:val="24"/>
            <w:lang w:eastAsia="es-ES_tradnl"/>
          </w:rPr>
          <w:tab/>
        </w:r>
        <w:r w:rsidR="008A5041" w:rsidRPr="00D7508B">
          <w:rPr>
            <w:rStyle w:val="Hipervnculo"/>
            <w:rFonts w:cs="Times New Roman"/>
            <w:noProof/>
          </w:rPr>
          <w:t>HIPÓTESIS Y OBJETIVOS</w:t>
        </w:r>
        <w:r w:rsidR="008A5041">
          <w:rPr>
            <w:noProof/>
            <w:webHidden/>
          </w:rPr>
          <w:tab/>
        </w:r>
        <w:r w:rsidR="008A5041">
          <w:rPr>
            <w:noProof/>
            <w:webHidden/>
          </w:rPr>
          <w:fldChar w:fldCharType="begin"/>
        </w:r>
        <w:r w:rsidR="008A5041">
          <w:rPr>
            <w:noProof/>
            <w:webHidden/>
          </w:rPr>
          <w:instrText xml:space="preserve"> PAGEREF _Toc13150615 \h </w:instrText>
        </w:r>
        <w:r w:rsidR="008A5041">
          <w:rPr>
            <w:noProof/>
            <w:webHidden/>
          </w:rPr>
        </w:r>
        <w:r w:rsidR="008A5041">
          <w:rPr>
            <w:noProof/>
            <w:webHidden/>
          </w:rPr>
          <w:fldChar w:fldCharType="separate"/>
        </w:r>
        <w:r w:rsidR="008A5041">
          <w:rPr>
            <w:noProof/>
            <w:webHidden/>
          </w:rPr>
          <w:t>9</w:t>
        </w:r>
        <w:r w:rsidR="008A5041">
          <w:rPr>
            <w:noProof/>
            <w:webHidden/>
          </w:rPr>
          <w:fldChar w:fldCharType="end"/>
        </w:r>
      </w:hyperlink>
    </w:p>
    <w:p w14:paraId="663C93A1" w14:textId="2B380F8F" w:rsidR="008A5041" w:rsidRDefault="00705686">
      <w:pPr>
        <w:pStyle w:val="TDC1"/>
        <w:tabs>
          <w:tab w:val="left" w:pos="880"/>
          <w:tab w:val="right" w:leader="dot" w:pos="7702"/>
        </w:tabs>
        <w:rPr>
          <w:rFonts w:cstheme="minorBidi"/>
          <w:b w:val="0"/>
          <w:bCs w:val="0"/>
          <w:caps w:val="0"/>
          <w:noProof/>
          <w:sz w:val="24"/>
          <w:szCs w:val="24"/>
          <w:lang w:eastAsia="es-ES_tradnl"/>
        </w:rPr>
      </w:pPr>
      <w:hyperlink w:anchor="_Toc13150616" w:history="1">
        <w:r w:rsidR="008A5041" w:rsidRPr="00D7508B">
          <w:rPr>
            <w:rStyle w:val="Hipervnculo"/>
            <w:rFonts w:cs="Times New Roman"/>
            <w:noProof/>
          </w:rPr>
          <w:t>1.</w:t>
        </w:r>
        <w:r w:rsidR="008A5041">
          <w:rPr>
            <w:rFonts w:cstheme="minorBidi"/>
            <w:b w:val="0"/>
            <w:bCs w:val="0"/>
            <w:caps w:val="0"/>
            <w:noProof/>
            <w:sz w:val="24"/>
            <w:szCs w:val="24"/>
            <w:lang w:eastAsia="es-ES_tradnl"/>
          </w:rPr>
          <w:tab/>
        </w:r>
        <w:r w:rsidR="008A5041" w:rsidRPr="00D7508B">
          <w:rPr>
            <w:rStyle w:val="Hipervnculo"/>
            <w:rFonts w:cs="Times New Roman"/>
            <w:noProof/>
          </w:rPr>
          <w:t>HIPÓTESIS</w:t>
        </w:r>
        <w:r w:rsidR="008A5041">
          <w:rPr>
            <w:noProof/>
            <w:webHidden/>
          </w:rPr>
          <w:tab/>
        </w:r>
        <w:r w:rsidR="008A5041">
          <w:rPr>
            <w:noProof/>
            <w:webHidden/>
          </w:rPr>
          <w:fldChar w:fldCharType="begin"/>
        </w:r>
        <w:r w:rsidR="008A5041">
          <w:rPr>
            <w:noProof/>
            <w:webHidden/>
          </w:rPr>
          <w:instrText xml:space="preserve"> PAGEREF _Toc13150616 \h </w:instrText>
        </w:r>
        <w:r w:rsidR="008A5041">
          <w:rPr>
            <w:noProof/>
            <w:webHidden/>
          </w:rPr>
        </w:r>
        <w:r w:rsidR="008A5041">
          <w:rPr>
            <w:noProof/>
            <w:webHidden/>
          </w:rPr>
          <w:fldChar w:fldCharType="separate"/>
        </w:r>
        <w:r w:rsidR="008A5041">
          <w:rPr>
            <w:noProof/>
            <w:webHidden/>
          </w:rPr>
          <w:t>9</w:t>
        </w:r>
        <w:r w:rsidR="008A5041">
          <w:rPr>
            <w:noProof/>
            <w:webHidden/>
          </w:rPr>
          <w:fldChar w:fldCharType="end"/>
        </w:r>
      </w:hyperlink>
    </w:p>
    <w:p w14:paraId="3CF86D9E" w14:textId="23A5BD21" w:rsidR="008A5041" w:rsidRDefault="00705686">
      <w:pPr>
        <w:pStyle w:val="TDC1"/>
        <w:tabs>
          <w:tab w:val="left" w:pos="880"/>
          <w:tab w:val="right" w:leader="dot" w:pos="7702"/>
        </w:tabs>
        <w:rPr>
          <w:rFonts w:cstheme="minorBidi"/>
          <w:b w:val="0"/>
          <w:bCs w:val="0"/>
          <w:caps w:val="0"/>
          <w:noProof/>
          <w:sz w:val="24"/>
          <w:szCs w:val="24"/>
          <w:lang w:eastAsia="es-ES_tradnl"/>
        </w:rPr>
      </w:pPr>
      <w:hyperlink w:anchor="_Toc13150617" w:history="1">
        <w:r w:rsidR="008A5041" w:rsidRPr="00D7508B">
          <w:rPr>
            <w:rStyle w:val="Hipervnculo"/>
            <w:rFonts w:cs="Times New Roman"/>
            <w:noProof/>
          </w:rPr>
          <w:t>2.</w:t>
        </w:r>
        <w:r w:rsidR="008A5041">
          <w:rPr>
            <w:rFonts w:cstheme="minorBidi"/>
            <w:b w:val="0"/>
            <w:bCs w:val="0"/>
            <w:caps w:val="0"/>
            <w:noProof/>
            <w:sz w:val="24"/>
            <w:szCs w:val="24"/>
            <w:lang w:eastAsia="es-ES_tradnl"/>
          </w:rPr>
          <w:tab/>
        </w:r>
        <w:r w:rsidR="008A5041" w:rsidRPr="00D7508B">
          <w:rPr>
            <w:rStyle w:val="Hipervnculo"/>
            <w:rFonts w:cs="Times New Roman"/>
            <w:noProof/>
          </w:rPr>
          <w:t>OBJETIVOS</w:t>
        </w:r>
        <w:r w:rsidR="008A5041">
          <w:rPr>
            <w:noProof/>
            <w:webHidden/>
          </w:rPr>
          <w:tab/>
        </w:r>
        <w:r w:rsidR="008A5041">
          <w:rPr>
            <w:noProof/>
            <w:webHidden/>
          </w:rPr>
          <w:fldChar w:fldCharType="begin"/>
        </w:r>
        <w:r w:rsidR="008A5041">
          <w:rPr>
            <w:noProof/>
            <w:webHidden/>
          </w:rPr>
          <w:instrText xml:space="preserve"> PAGEREF _Toc13150617 \h </w:instrText>
        </w:r>
        <w:r w:rsidR="008A5041">
          <w:rPr>
            <w:noProof/>
            <w:webHidden/>
          </w:rPr>
        </w:r>
        <w:r w:rsidR="008A5041">
          <w:rPr>
            <w:noProof/>
            <w:webHidden/>
          </w:rPr>
          <w:fldChar w:fldCharType="separate"/>
        </w:r>
        <w:r w:rsidR="008A5041">
          <w:rPr>
            <w:noProof/>
            <w:webHidden/>
          </w:rPr>
          <w:t>9</w:t>
        </w:r>
        <w:r w:rsidR="008A5041">
          <w:rPr>
            <w:noProof/>
            <w:webHidden/>
          </w:rPr>
          <w:fldChar w:fldCharType="end"/>
        </w:r>
      </w:hyperlink>
    </w:p>
    <w:p w14:paraId="21920FFB" w14:textId="597D6547" w:rsidR="008A5041" w:rsidRDefault="00705686">
      <w:pPr>
        <w:pStyle w:val="TDC1"/>
        <w:tabs>
          <w:tab w:val="left" w:pos="880"/>
          <w:tab w:val="right" w:leader="dot" w:pos="7702"/>
        </w:tabs>
        <w:rPr>
          <w:rFonts w:cstheme="minorBidi"/>
          <w:b w:val="0"/>
          <w:bCs w:val="0"/>
          <w:caps w:val="0"/>
          <w:noProof/>
          <w:sz w:val="24"/>
          <w:szCs w:val="24"/>
          <w:lang w:eastAsia="es-ES_tradnl"/>
        </w:rPr>
      </w:pPr>
      <w:hyperlink w:anchor="_Toc13150618" w:history="1">
        <w:r w:rsidR="008A5041" w:rsidRPr="00D7508B">
          <w:rPr>
            <w:rStyle w:val="Hipervnculo"/>
            <w:rFonts w:cs="Times New Roman"/>
            <w:noProof/>
          </w:rPr>
          <w:t>3.</w:t>
        </w:r>
        <w:r w:rsidR="008A5041">
          <w:rPr>
            <w:rFonts w:cstheme="minorBidi"/>
            <w:b w:val="0"/>
            <w:bCs w:val="0"/>
            <w:caps w:val="0"/>
            <w:noProof/>
            <w:sz w:val="24"/>
            <w:szCs w:val="24"/>
            <w:lang w:eastAsia="es-ES_tradnl"/>
          </w:rPr>
          <w:tab/>
        </w:r>
        <w:r w:rsidR="008A5041" w:rsidRPr="00D7508B">
          <w:rPr>
            <w:rStyle w:val="Hipervnculo"/>
            <w:rFonts w:cs="Times New Roman"/>
            <w:noProof/>
          </w:rPr>
          <w:t>MATERIALES Y MÉTODOS</w:t>
        </w:r>
        <w:r w:rsidR="008A5041">
          <w:rPr>
            <w:noProof/>
            <w:webHidden/>
          </w:rPr>
          <w:tab/>
        </w:r>
        <w:r w:rsidR="008A5041">
          <w:rPr>
            <w:noProof/>
            <w:webHidden/>
          </w:rPr>
          <w:fldChar w:fldCharType="begin"/>
        </w:r>
        <w:r w:rsidR="008A5041">
          <w:rPr>
            <w:noProof/>
            <w:webHidden/>
          </w:rPr>
          <w:instrText xml:space="preserve"> PAGEREF _Toc13150618 \h </w:instrText>
        </w:r>
        <w:r w:rsidR="008A5041">
          <w:rPr>
            <w:noProof/>
            <w:webHidden/>
          </w:rPr>
        </w:r>
        <w:r w:rsidR="008A5041">
          <w:rPr>
            <w:noProof/>
            <w:webHidden/>
          </w:rPr>
          <w:fldChar w:fldCharType="separate"/>
        </w:r>
        <w:r w:rsidR="008A5041">
          <w:rPr>
            <w:noProof/>
            <w:webHidden/>
          </w:rPr>
          <w:t>10</w:t>
        </w:r>
        <w:r w:rsidR="008A5041">
          <w:rPr>
            <w:noProof/>
            <w:webHidden/>
          </w:rPr>
          <w:fldChar w:fldCharType="end"/>
        </w:r>
      </w:hyperlink>
    </w:p>
    <w:p w14:paraId="7B7BD1E4" w14:textId="10263EAF" w:rsidR="008A5041" w:rsidRDefault="00705686">
      <w:pPr>
        <w:pStyle w:val="TDC1"/>
        <w:tabs>
          <w:tab w:val="left" w:pos="880"/>
          <w:tab w:val="right" w:leader="dot" w:pos="7702"/>
        </w:tabs>
        <w:rPr>
          <w:rFonts w:cstheme="minorBidi"/>
          <w:b w:val="0"/>
          <w:bCs w:val="0"/>
          <w:caps w:val="0"/>
          <w:noProof/>
          <w:sz w:val="24"/>
          <w:szCs w:val="24"/>
          <w:lang w:eastAsia="es-ES_tradnl"/>
        </w:rPr>
      </w:pPr>
      <w:hyperlink w:anchor="_Toc13150619" w:history="1">
        <w:r w:rsidR="008A5041" w:rsidRPr="00D7508B">
          <w:rPr>
            <w:rStyle w:val="Hipervnculo"/>
            <w:rFonts w:cs="Times New Roman"/>
            <w:noProof/>
          </w:rPr>
          <w:t>1.</w:t>
        </w:r>
        <w:r w:rsidR="008A5041">
          <w:rPr>
            <w:rFonts w:cstheme="minorBidi"/>
            <w:b w:val="0"/>
            <w:bCs w:val="0"/>
            <w:caps w:val="0"/>
            <w:noProof/>
            <w:sz w:val="24"/>
            <w:szCs w:val="24"/>
            <w:lang w:eastAsia="es-ES_tradnl"/>
          </w:rPr>
          <w:tab/>
        </w:r>
        <w:r w:rsidR="008A5041" w:rsidRPr="00D7508B">
          <w:rPr>
            <w:rStyle w:val="Hipervnculo"/>
            <w:rFonts w:cs="Times New Roman"/>
            <w:noProof/>
          </w:rPr>
          <w:t>MATERIALES</w:t>
        </w:r>
        <w:r w:rsidR="008A5041">
          <w:rPr>
            <w:noProof/>
            <w:webHidden/>
          </w:rPr>
          <w:tab/>
        </w:r>
        <w:r w:rsidR="008A5041">
          <w:rPr>
            <w:noProof/>
            <w:webHidden/>
          </w:rPr>
          <w:fldChar w:fldCharType="begin"/>
        </w:r>
        <w:r w:rsidR="008A5041">
          <w:rPr>
            <w:noProof/>
            <w:webHidden/>
          </w:rPr>
          <w:instrText xml:space="preserve"> PAGEREF _Toc13150619 \h </w:instrText>
        </w:r>
        <w:r w:rsidR="008A5041">
          <w:rPr>
            <w:noProof/>
            <w:webHidden/>
          </w:rPr>
        </w:r>
        <w:r w:rsidR="008A5041">
          <w:rPr>
            <w:noProof/>
            <w:webHidden/>
          </w:rPr>
          <w:fldChar w:fldCharType="separate"/>
        </w:r>
        <w:r w:rsidR="008A5041">
          <w:rPr>
            <w:noProof/>
            <w:webHidden/>
          </w:rPr>
          <w:t>10</w:t>
        </w:r>
        <w:r w:rsidR="008A5041">
          <w:rPr>
            <w:noProof/>
            <w:webHidden/>
          </w:rPr>
          <w:fldChar w:fldCharType="end"/>
        </w:r>
      </w:hyperlink>
    </w:p>
    <w:p w14:paraId="5830237E" w14:textId="540CEA46" w:rsidR="008A5041" w:rsidRDefault="00705686">
      <w:pPr>
        <w:pStyle w:val="TDC1"/>
        <w:tabs>
          <w:tab w:val="left" w:pos="880"/>
          <w:tab w:val="right" w:leader="dot" w:pos="7702"/>
        </w:tabs>
        <w:rPr>
          <w:rFonts w:cstheme="minorBidi"/>
          <w:b w:val="0"/>
          <w:bCs w:val="0"/>
          <w:caps w:val="0"/>
          <w:noProof/>
          <w:sz w:val="24"/>
          <w:szCs w:val="24"/>
          <w:lang w:eastAsia="es-ES_tradnl"/>
        </w:rPr>
      </w:pPr>
      <w:hyperlink w:anchor="_Toc13150620" w:history="1">
        <w:r w:rsidR="008A5041" w:rsidRPr="00D7508B">
          <w:rPr>
            <w:rStyle w:val="Hipervnculo"/>
            <w:rFonts w:cs="Times New Roman"/>
            <w:noProof/>
          </w:rPr>
          <w:t>1.1</w:t>
        </w:r>
        <w:r w:rsidR="008A5041">
          <w:rPr>
            <w:rFonts w:cstheme="minorBidi"/>
            <w:b w:val="0"/>
            <w:bCs w:val="0"/>
            <w:caps w:val="0"/>
            <w:noProof/>
            <w:sz w:val="24"/>
            <w:szCs w:val="24"/>
            <w:lang w:eastAsia="es-ES_tradnl"/>
          </w:rPr>
          <w:tab/>
        </w:r>
        <w:r w:rsidR="008A5041" w:rsidRPr="00D7508B">
          <w:rPr>
            <w:rStyle w:val="Hipervnculo"/>
            <w:rFonts w:cs="Times New Roman"/>
            <w:noProof/>
          </w:rPr>
          <w:t>Aparatos</w:t>
        </w:r>
        <w:r w:rsidR="008A5041">
          <w:rPr>
            <w:noProof/>
            <w:webHidden/>
          </w:rPr>
          <w:tab/>
        </w:r>
        <w:r w:rsidR="008A5041">
          <w:rPr>
            <w:noProof/>
            <w:webHidden/>
          </w:rPr>
          <w:fldChar w:fldCharType="begin"/>
        </w:r>
        <w:r w:rsidR="008A5041">
          <w:rPr>
            <w:noProof/>
            <w:webHidden/>
          </w:rPr>
          <w:instrText xml:space="preserve"> PAGEREF _Toc13150620 \h </w:instrText>
        </w:r>
        <w:r w:rsidR="008A5041">
          <w:rPr>
            <w:noProof/>
            <w:webHidden/>
          </w:rPr>
        </w:r>
        <w:r w:rsidR="008A5041">
          <w:rPr>
            <w:noProof/>
            <w:webHidden/>
          </w:rPr>
          <w:fldChar w:fldCharType="separate"/>
        </w:r>
        <w:r w:rsidR="008A5041">
          <w:rPr>
            <w:noProof/>
            <w:webHidden/>
          </w:rPr>
          <w:t>10</w:t>
        </w:r>
        <w:r w:rsidR="008A5041">
          <w:rPr>
            <w:noProof/>
            <w:webHidden/>
          </w:rPr>
          <w:fldChar w:fldCharType="end"/>
        </w:r>
      </w:hyperlink>
    </w:p>
    <w:p w14:paraId="49CE88CA" w14:textId="6FB978E3" w:rsidR="008A5041" w:rsidRDefault="00705686">
      <w:pPr>
        <w:pStyle w:val="TDC1"/>
        <w:tabs>
          <w:tab w:val="left" w:pos="880"/>
          <w:tab w:val="right" w:leader="dot" w:pos="7702"/>
        </w:tabs>
        <w:rPr>
          <w:rFonts w:cstheme="minorBidi"/>
          <w:b w:val="0"/>
          <w:bCs w:val="0"/>
          <w:caps w:val="0"/>
          <w:noProof/>
          <w:sz w:val="24"/>
          <w:szCs w:val="24"/>
          <w:lang w:eastAsia="es-ES_tradnl"/>
        </w:rPr>
      </w:pPr>
      <w:hyperlink w:anchor="_Toc13150621" w:history="1">
        <w:r w:rsidR="008A5041" w:rsidRPr="00D7508B">
          <w:rPr>
            <w:rStyle w:val="Hipervnculo"/>
            <w:rFonts w:cs="Times New Roman"/>
            <w:noProof/>
          </w:rPr>
          <w:t>1.2</w:t>
        </w:r>
        <w:r w:rsidR="008A5041">
          <w:rPr>
            <w:rFonts w:cstheme="minorBidi"/>
            <w:b w:val="0"/>
            <w:bCs w:val="0"/>
            <w:caps w:val="0"/>
            <w:noProof/>
            <w:sz w:val="24"/>
            <w:szCs w:val="24"/>
            <w:lang w:eastAsia="es-ES_tradnl"/>
          </w:rPr>
          <w:tab/>
        </w:r>
        <w:r w:rsidR="008A5041" w:rsidRPr="00D7508B">
          <w:rPr>
            <w:rStyle w:val="Hipervnculo"/>
            <w:rFonts w:cs="Times New Roman"/>
            <w:noProof/>
          </w:rPr>
          <w:t>Reactivos</w:t>
        </w:r>
        <w:r w:rsidR="008A5041">
          <w:rPr>
            <w:noProof/>
            <w:webHidden/>
          </w:rPr>
          <w:tab/>
        </w:r>
        <w:r w:rsidR="008A5041">
          <w:rPr>
            <w:noProof/>
            <w:webHidden/>
          </w:rPr>
          <w:fldChar w:fldCharType="begin"/>
        </w:r>
        <w:r w:rsidR="008A5041">
          <w:rPr>
            <w:noProof/>
            <w:webHidden/>
          </w:rPr>
          <w:instrText xml:space="preserve"> PAGEREF _Toc13150621 \h </w:instrText>
        </w:r>
        <w:r w:rsidR="008A5041">
          <w:rPr>
            <w:noProof/>
            <w:webHidden/>
          </w:rPr>
        </w:r>
        <w:r w:rsidR="008A5041">
          <w:rPr>
            <w:noProof/>
            <w:webHidden/>
          </w:rPr>
          <w:fldChar w:fldCharType="separate"/>
        </w:r>
        <w:r w:rsidR="008A5041">
          <w:rPr>
            <w:noProof/>
            <w:webHidden/>
          </w:rPr>
          <w:t>11</w:t>
        </w:r>
        <w:r w:rsidR="008A5041">
          <w:rPr>
            <w:noProof/>
            <w:webHidden/>
          </w:rPr>
          <w:fldChar w:fldCharType="end"/>
        </w:r>
      </w:hyperlink>
    </w:p>
    <w:p w14:paraId="13629C6E" w14:textId="1F8A9753" w:rsidR="008A5041" w:rsidRDefault="00705686">
      <w:pPr>
        <w:pStyle w:val="TDC1"/>
        <w:tabs>
          <w:tab w:val="left" w:pos="880"/>
          <w:tab w:val="right" w:leader="dot" w:pos="7702"/>
        </w:tabs>
        <w:rPr>
          <w:rFonts w:cstheme="minorBidi"/>
          <w:b w:val="0"/>
          <w:bCs w:val="0"/>
          <w:caps w:val="0"/>
          <w:noProof/>
          <w:sz w:val="24"/>
          <w:szCs w:val="24"/>
          <w:lang w:eastAsia="es-ES_tradnl"/>
        </w:rPr>
      </w:pPr>
      <w:hyperlink w:anchor="_Toc13150622" w:history="1">
        <w:r w:rsidR="008A5041" w:rsidRPr="00D7508B">
          <w:rPr>
            <w:rStyle w:val="Hipervnculo"/>
            <w:rFonts w:cs="Times New Roman"/>
            <w:noProof/>
          </w:rPr>
          <w:t>1.3</w:t>
        </w:r>
        <w:r w:rsidR="008A5041">
          <w:rPr>
            <w:rFonts w:cstheme="minorBidi"/>
            <w:b w:val="0"/>
            <w:bCs w:val="0"/>
            <w:caps w:val="0"/>
            <w:noProof/>
            <w:sz w:val="24"/>
            <w:szCs w:val="24"/>
            <w:lang w:eastAsia="es-ES_tradnl"/>
          </w:rPr>
          <w:tab/>
        </w:r>
        <w:r w:rsidR="008A5041" w:rsidRPr="00D7508B">
          <w:rPr>
            <w:rStyle w:val="Hipervnculo"/>
            <w:rFonts w:cs="Times New Roman"/>
            <w:noProof/>
          </w:rPr>
          <w:t>Cultivos de células</w:t>
        </w:r>
        <w:r w:rsidR="008A5041">
          <w:rPr>
            <w:noProof/>
            <w:webHidden/>
          </w:rPr>
          <w:tab/>
        </w:r>
        <w:r w:rsidR="008A5041">
          <w:rPr>
            <w:noProof/>
            <w:webHidden/>
          </w:rPr>
          <w:fldChar w:fldCharType="begin"/>
        </w:r>
        <w:r w:rsidR="008A5041">
          <w:rPr>
            <w:noProof/>
            <w:webHidden/>
          </w:rPr>
          <w:instrText xml:space="preserve"> PAGEREF _Toc13150622 \h </w:instrText>
        </w:r>
        <w:r w:rsidR="008A5041">
          <w:rPr>
            <w:noProof/>
            <w:webHidden/>
          </w:rPr>
        </w:r>
        <w:r w:rsidR="008A5041">
          <w:rPr>
            <w:noProof/>
            <w:webHidden/>
          </w:rPr>
          <w:fldChar w:fldCharType="separate"/>
        </w:r>
        <w:r w:rsidR="008A5041">
          <w:rPr>
            <w:noProof/>
            <w:webHidden/>
          </w:rPr>
          <w:t>11</w:t>
        </w:r>
        <w:r w:rsidR="008A5041">
          <w:rPr>
            <w:noProof/>
            <w:webHidden/>
          </w:rPr>
          <w:fldChar w:fldCharType="end"/>
        </w:r>
      </w:hyperlink>
    </w:p>
    <w:p w14:paraId="4917E2C8" w14:textId="14540D9D" w:rsidR="008A5041" w:rsidRDefault="00705686">
      <w:pPr>
        <w:pStyle w:val="TDC1"/>
        <w:tabs>
          <w:tab w:val="left" w:pos="880"/>
          <w:tab w:val="right" w:leader="dot" w:pos="7702"/>
        </w:tabs>
        <w:rPr>
          <w:rFonts w:cstheme="minorBidi"/>
          <w:b w:val="0"/>
          <w:bCs w:val="0"/>
          <w:caps w:val="0"/>
          <w:noProof/>
          <w:sz w:val="24"/>
          <w:szCs w:val="24"/>
          <w:lang w:eastAsia="es-ES_tradnl"/>
        </w:rPr>
      </w:pPr>
      <w:hyperlink w:anchor="_Toc13150623" w:history="1">
        <w:r w:rsidR="008A5041" w:rsidRPr="00D7508B">
          <w:rPr>
            <w:rStyle w:val="Hipervnculo"/>
            <w:rFonts w:cs="Times New Roman"/>
            <w:noProof/>
          </w:rPr>
          <w:t>2.1</w:t>
        </w:r>
        <w:r w:rsidR="008A5041">
          <w:rPr>
            <w:rFonts w:cstheme="minorBidi"/>
            <w:b w:val="0"/>
            <w:bCs w:val="0"/>
            <w:caps w:val="0"/>
            <w:noProof/>
            <w:sz w:val="24"/>
            <w:szCs w:val="24"/>
            <w:lang w:eastAsia="es-ES_tradnl"/>
          </w:rPr>
          <w:tab/>
        </w:r>
        <w:r w:rsidR="008A5041" w:rsidRPr="00D7508B">
          <w:rPr>
            <w:rStyle w:val="Hipervnculo"/>
            <w:rFonts w:cs="Times New Roman"/>
            <w:noProof/>
          </w:rPr>
          <w:t>Diseño experimental</w:t>
        </w:r>
        <w:r w:rsidR="008A5041">
          <w:rPr>
            <w:noProof/>
            <w:webHidden/>
          </w:rPr>
          <w:tab/>
        </w:r>
        <w:r w:rsidR="008A5041">
          <w:rPr>
            <w:noProof/>
            <w:webHidden/>
          </w:rPr>
          <w:fldChar w:fldCharType="begin"/>
        </w:r>
        <w:r w:rsidR="008A5041">
          <w:rPr>
            <w:noProof/>
            <w:webHidden/>
          </w:rPr>
          <w:instrText xml:space="preserve"> PAGEREF _Toc13150623 \h </w:instrText>
        </w:r>
        <w:r w:rsidR="008A5041">
          <w:rPr>
            <w:noProof/>
            <w:webHidden/>
          </w:rPr>
        </w:r>
        <w:r w:rsidR="008A5041">
          <w:rPr>
            <w:noProof/>
            <w:webHidden/>
          </w:rPr>
          <w:fldChar w:fldCharType="separate"/>
        </w:r>
        <w:r w:rsidR="008A5041">
          <w:rPr>
            <w:noProof/>
            <w:webHidden/>
          </w:rPr>
          <w:t>11</w:t>
        </w:r>
        <w:r w:rsidR="008A5041">
          <w:rPr>
            <w:noProof/>
            <w:webHidden/>
          </w:rPr>
          <w:fldChar w:fldCharType="end"/>
        </w:r>
      </w:hyperlink>
    </w:p>
    <w:p w14:paraId="3463DCB0" w14:textId="0D11E779" w:rsidR="008A5041" w:rsidRDefault="00705686">
      <w:pPr>
        <w:pStyle w:val="TDC1"/>
        <w:tabs>
          <w:tab w:val="left" w:pos="1100"/>
          <w:tab w:val="right" w:leader="dot" w:pos="7702"/>
        </w:tabs>
        <w:rPr>
          <w:rFonts w:cstheme="minorBidi"/>
          <w:b w:val="0"/>
          <w:bCs w:val="0"/>
          <w:caps w:val="0"/>
          <w:noProof/>
          <w:sz w:val="24"/>
          <w:szCs w:val="24"/>
          <w:lang w:eastAsia="es-ES_tradnl"/>
        </w:rPr>
      </w:pPr>
      <w:hyperlink w:anchor="_Toc13150624" w:history="1">
        <w:r w:rsidR="008A5041" w:rsidRPr="00D7508B">
          <w:rPr>
            <w:rStyle w:val="Hipervnculo"/>
            <w:rFonts w:cs="Times New Roman"/>
            <w:noProof/>
          </w:rPr>
          <w:t>2.2.1</w:t>
        </w:r>
        <w:r w:rsidR="008A5041">
          <w:rPr>
            <w:rFonts w:cstheme="minorBidi"/>
            <w:b w:val="0"/>
            <w:bCs w:val="0"/>
            <w:caps w:val="0"/>
            <w:noProof/>
            <w:sz w:val="24"/>
            <w:szCs w:val="24"/>
            <w:lang w:eastAsia="es-ES_tradnl"/>
          </w:rPr>
          <w:tab/>
        </w:r>
        <w:r w:rsidR="008A5041" w:rsidRPr="00D7508B">
          <w:rPr>
            <w:rStyle w:val="Hipervnculo"/>
            <w:rFonts w:cs="Times New Roman"/>
            <w:noProof/>
          </w:rPr>
          <w:t>Aislamiento de células mononucleares</w:t>
        </w:r>
        <w:r w:rsidR="008A5041">
          <w:rPr>
            <w:noProof/>
            <w:webHidden/>
          </w:rPr>
          <w:tab/>
        </w:r>
        <w:r w:rsidR="008A5041">
          <w:rPr>
            <w:noProof/>
            <w:webHidden/>
          </w:rPr>
          <w:fldChar w:fldCharType="begin"/>
        </w:r>
        <w:r w:rsidR="008A5041">
          <w:rPr>
            <w:noProof/>
            <w:webHidden/>
          </w:rPr>
          <w:instrText xml:space="preserve"> PAGEREF _Toc13150624 \h </w:instrText>
        </w:r>
        <w:r w:rsidR="008A5041">
          <w:rPr>
            <w:noProof/>
            <w:webHidden/>
          </w:rPr>
        </w:r>
        <w:r w:rsidR="008A5041">
          <w:rPr>
            <w:noProof/>
            <w:webHidden/>
          </w:rPr>
          <w:fldChar w:fldCharType="separate"/>
        </w:r>
        <w:r w:rsidR="008A5041">
          <w:rPr>
            <w:noProof/>
            <w:webHidden/>
          </w:rPr>
          <w:t>12</w:t>
        </w:r>
        <w:r w:rsidR="008A5041">
          <w:rPr>
            <w:noProof/>
            <w:webHidden/>
          </w:rPr>
          <w:fldChar w:fldCharType="end"/>
        </w:r>
      </w:hyperlink>
    </w:p>
    <w:p w14:paraId="76161118" w14:textId="648F5E3E" w:rsidR="008A5041" w:rsidRDefault="00705686">
      <w:pPr>
        <w:pStyle w:val="TDC1"/>
        <w:tabs>
          <w:tab w:val="left" w:pos="880"/>
          <w:tab w:val="right" w:leader="dot" w:pos="7702"/>
        </w:tabs>
        <w:rPr>
          <w:rFonts w:cstheme="minorBidi"/>
          <w:b w:val="0"/>
          <w:bCs w:val="0"/>
          <w:caps w:val="0"/>
          <w:noProof/>
          <w:sz w:val="24"/>
          <w:szCs w:val="24"/>
          <w:lang w:eastAsia="es-ES_tradnl"/>
        </w:rPr>
      </w:pPr>
      <w:hyperlink w:anchor="_Toc13150625" w:history="1">
        <w:r w:rsidR="008A5041" w:rsidRPr="00D7508B">
          <w:rPr>
            <w:rStyle w:val="Hipervnculo"/>
            <w:rFonts w:ascii="Symbol" w:hAnsi="Symbol" w:cs="Times New Roman"/>
            <w:noProof/>
          </w:rPr>
          <w:t></w:t>
        </w:r>
        <w:r w:rsidR="008A5041">
          <w:rPr>
            <w:rFonts w:cstheme="minorBidi"/>
            <w:b w:val="0"/>
            <w:bCs w:val="0"/>
            <w:caps w:val="0"/>
            <w:noProof/>
            <w:sz w:val="24"/>
            <w:szCs w:val="24"/>
            <w:lang w:eastAsia="es-ES_tradnl"/>
          </w:rPr>
          <w:tab/>
        </w:r>
        <w:r w:rsidR="008A5041" w:rsidRPr="00D7508B">
          <w:rPr>
            <w:rStyle w:val="Hipervnculo"/>
            <w:rFonts w:cs="Times New Roman"/>
            <w:noProof/>
          </w:rPr>
          <w:t>Procedimiento</w:t>
        </w:r>
        <w:r w:rsidR="008A5041">
          <w:rPr>
            <w:noProof/>
            <w:webHidden/>
          </w:rPr>
          <w:tab/>
        </w:r>
        <w:r w:rsidR="008A5041">
          <w:rPr>
            <w:noProof/>
            <w:webHidden/>
          </w:rPr>
          <w:fldChar w:fldCharType="begin"/>
        </w:r>
        <w:r w:rsidR="008A5041">
          <w:rPr>
            <w:noProof/>
            <w:webHidden/>
          </w:rPr>
          <w:instrText xml:space="preserve"> PAGEREF _Toc13150625 \h </w:instrText>
        </w:r>
        <w:r w:rsidR="008A5041">
          <w:rPr>
            <w:noProof/>
            <w:webHidden/>
          </w:rPr>
        </w:r>
        <w:r w:rsidR="008A5041">
          <w:rPr>
            <w:noProof/>
            <w:webHidden/>
          </w:rPr>
          <w:fldChar w:fldCharType="separate"/>
        </w:r>
        <w:r w:rsidR="008A5041">
          <w:rPr>
            <w:noProof/>
            <w:webHidden/>
          </w:rPr>
          <w:t>12</w:t>
        </w:r>
        <w:r w:rsidR="008A5041">
          <w:rPr>
            <w:noProof/>
            <w:webHidden/>
          </w:rPr>
          <w:fldChar w:fldCharType="end"/>
        </w:r>
      </w:hyperlink>
    </w:p>
    <w:p w14:paraId="479AB8A9" w14:textId="5BF457A5" w:rsidR="008A5041" w:rsidRDefault="00705686">
      <w:pPr>
        <w:pStyle w:val="TDC1"/>
        <w:tabs>
          <w:tab w:val="left" w:pos="1100"/>
          <w:tab w:val="right" w:leader="dot" w:pos="7702"/>
        </w:tabs>
        <w:rPr>
          <w:rFonts w:cstheme="minorBidi"/>
          <w:b w:val="0"/>
          <w:bCs w:val="0"/>
          <w:caps w:val="0"/>
          <w:noProof/>
          <w:sz w:val="24"/>
          <w:szCs w:val="24"/>
          <w:lang w:eastAsia="es-ES_tradnl"/>
        </w:rPr>
      </w:pPr>
      <w:hyperlink w:anchor="_Toc13150626" w:history="1">
        <w:r w:rsidR="008A5041" w:rsidRPr="00D7508B">
          <w:rPr>
            <w:rStyle w:val="Hipervnculo"/>
            <w:rFonts w:cs="Times New Roman"/>
            <w:noProof/>
          </w:rPr>
          <w:t>2.2.2</w:t>
        </w:r>
        <w:r w:rsidR="008A5041">
          <w:rPr>
            <w:rFonts w:cstheme="minorBidi"/>
            <w:b w:val="0"/>
            <w:bCs w:val="0"/>
            <w:caps w:val="0"/>
            <w:noProof/>
            <w:sz w:val="24"/>
            <w:szCs w:val="24"/>
            <w:lang w:eastAsia="es-ES_tradnl"/>
          </w:rPr>
          <w:tab/>
        </w:r>
        <w:r w:rsidR="008A5041" w:rsidRPr="00D7508B">
          <w:rPr>
            <w:rStyle w:val="Hipervnculo"/>
            <w:rFonts w:cs="Times New Roman"/>
            <w:noProof/>
          </w:rPr>
          <w:t>Tratamiento de las células mononucleares</w:t>
        </w:r>
        <w:r w:rsidR="008A5041">
          <w:rPr>
            <w:noProof/>
            <w:webHidden/>
          </w:rPr>
          <w:tab/>
        </w:r>
        <w:r w:rsidR="008A5041">
          <w:rPr>
            <w:noProof/>
            <w:webHidden/>
          </w:rPr>
          <w:fldChar w:fldCharType="begin"/>
        </w:r>
        <w:r w:rsidR="008A5041">
          <w:rPr>
            <w:noProof/>
            <w:webHidden/>
          </w:rPr>
          <w:instrText xml:space="preserve"> PAGEREF _Toc13150626 \h </w:instrText>
        </w:r>
        <w:r w:rsidR="008A5041">
          <w:rPr>
            <w:noProof/>
            <w:webHidden/>
          </w:rPr>
        </w:r>
        <w:r w:rsidR="008A5041">
          <w:rPr>
            <w:noProof/>
            <w:webHidden/>
          </w:rPr>
          <w:fldChar w:fldCharType="separate"/>
        </w:r>
        <w:r w:rsidR="008A5041">
          <w:rPr>
            <w:noProof/>
            <w:webHidden/>
          </w:rPr>
          <w:t>12</w:t>
        </w:r>
        <w:r w:rsidR="008A5041">
          <w:rPr>
            <w:noProof/>
            <w:webHidden/>
          </w:rPr>
          <w:fldChar w:fldCharType="end"/>
        </w:r>
      </w:hyperlink>
    </w:p>
    <w:p w14:paraId="15AAF773" w14:textId="7E5A4389" w:rsidR="008A5041" w:rsidRDefault="00705686">
      <w:pPr>
        <w:pStyle w:val="TDC1"/>
        <w:tabs>
          <w:tab w:val="left" w:pos="880"/>
          <w:tab w:val="right" w:leader="dot" w:pos="7702"/>
        </w:tabs>
        <w:rPr>
          <w:rFonts w:cstheme="minorBidi"/>
          <w:b w:val="0"/>
          <w:bCs w:val="0"/>
          <w:caps w:val="0"/>
          <w:noProof/>
          <w:sz w:val="24"/>
          <w:szCs w:val="24"/>
          <w:lang w:eastAsia="es-ES_tradnl"/>
        </w:rPr>
      </w:pPr>
      <w:hyperlink w:anchor="_Toc13150627" w:history="1">
        <w:r w:rsidR="008A5041" w:rsidRPr="00D7508B">
          <w:rPr>
            <w:rStyle w:val="Hipervnculo"/>
            <w:rFonts w:ascii="Symbol" w:hAnsi="Symbol" w:cs="Times New Roman"/>
            <w:noProof/>
          </w:rPr>
          <w:t></w:t>
        </w:r>
        <w:r w:rsidR="008A5041">
          <w:rPr>
            <w:rFonts w:cstheme="minorBidi"/>
            <w:b w:val="0"/>
            <w:bCs w:val="0"/>
            <w:caps w:val="0"/>
            <w:noProof/>
            <w:sz w:val="24"/>
            <w:szCs w:val="24"/>
            <w:lang w:eastAsia="es-ES_tradnl"/>
          </w:rPr>
          <w:tab/>
        </w:r>
        <w:r w:rsidR="008A5041" w:rsidRPr="00D7508B">
          <w:rPr>
            <w:rStyle w:val="Hipervnculo"/>
            <w:rFonts w:cs="Times New Roman"/>
            <w:noProof/>
          </w:rPr>
          <w:t>Procedimiento</w:t>
        </w:r>
        <w:r w:rsidR="008A5041">
          <w:rPr>
            <w:noProof/>
            <w:webHidden/>
          </w:rPr>
          <w:tab/>
        </w:r>
        <w:r w:rsidR="008A5041">
          <w:rPr>
            <w:noProof/>
            <w:webHidden/>
          </w:rPr>
          <w:fldChar w:fldCharType="begin"/>
        </w:r>
        <w:r w:rsidR="008A5041">
          <w:rPr>
            <w:noProof/>
            <w:webHidden/>
          </w:rPr>
          <w:instrText xml:space="preserve"> PAGEREF _Toc13150627 \h </w:instrText>
        </w:r>
        <w:r w:rsidR="008A5041">
          <w:rPr>
            <w:noProof/>
            <w:webHidden/>
          </w:rPr>
        </w:r>
        <w:r w:rsidR="008A5041">
          <w:rPr>
            <w:noProof/>
            <w:webHidden/>
          </w:rPr>
          <w:fldChar w:fldCharType="separate"/>
        </w:r>
        <w:r w:rsidR="008A5041">
          <w:rPr>
            <w:noProof/>
            <w:webHidden/>
          </w:rPr>
          <w:t>12</w:t>
        </w:r>
        <w:r w:rsidR="008A5041">
          <w:rPr>
            <w:noProof/>
            <w:webHidden/>
          </w:rPr>
          <w:fldChar w:fldCharType="end"/>
        </w:r>
      </w:hyperlink>
    </w:p>
    <w:p w14:paraId="5AE3B843" w14:textId="3E52A603" w:rsidR="008A5041" w:rsidRDefault="00705686">
      <w:pPr>
        <w:pStyle w:val="TDC1"/>
        <w:tabs>
          <w:tab w:val="left" w:pos="1100"/>
          <w:tab w:val="right" w:leader="dot" w:pos="7702"/>
        </w:tabs>
        <w:rPr>
          <w:rFonts w:cstheme="minorBidi"/>
          <w:b w:val="0"/>
          <w:bCs w:val="0"/>
          <w:caps w:val="0"/>
          <w:noProof/>
          <w:sz w:val="24"/>
          <w:szCs w:val="24"/>
          <w:lang w:eastAsia="es-ES_tradnl"/>
        </w:rPr>
      </w:pPr>
      <w:hyperlink w:anchor="_Toc13150628" w:history="1">
        <w:r w:rsidR="008A5041" w:rsidRPr="00D7508B">
          <w:rPr>
            <w:rStyle w:val="Hipervnculo"/>
            <w:rFonts w:cs="Times New Roman"/>
            <w:noProof/>
          </w:rPr>
          <w:t>2.2.3</w:t>
        </w:r>
        <w:r w:rsidR="008A5041">
          <w:rPr>
            <w:rFonts w:cstheme="minorBidi"/>
            <w:b w:val="0"/>
            <w:bCs w:val="0"/>
            <w:caps w:val="0"/>
            <w:noProof/>
            <w:sz w:val="24"/>
            <w:szCs w:val="24"/>
            <w:lang w:eastAsia="es-ES_tradnl"/>
          </w:rPr>
          <w:tab/>
        </w:r>
        <w:r w:rsidR="008A5041" w:rsidRPr="00D7508B">
          <w:rPr>
            <w:rStyle w:val="Hipervnculo"/>
            <w:rFonts w:cs="Times New Roman"/>
            <w:noProof/>
          </w:rPr>
          <w:t>Aislamiento de vesículas extracelulares</w:t>
        </w:r>
        <w:r w:rsidR="008A5041">
          <w:rPr>
            <w:noProof/>
            <w:webHidden/>
          </w:rPr>
          <w:tab/>
        </w:r>
        <w:r w:rsidR="008A5041">
          <w:rPr>
            <w:noProof/>
            <w:webHidden/>
          </w:rPr>
          <w:fldChar w:fldCharType="begin"/>
        </w:r>
        <w:r w:rsidR="008A5041">
          <w:rPr>
            <w:noProof/>
            <w:webHidden/>
          </w:rPr>
          <w:instrText xml:space="preserve"> PAGEREF _Toc13150628 \h </w:instrText>
        </w:r>
        <w:r w:rsidR="008A5041">
          <w:rPr>
            <w:noProof/>
            <w:webHidden/>
          </w:rPr>
        </w:r>
        <w:r w:rsidR="008A5041">
          <w:rPr>
            <w:noProof/>
            <w:webHidden/>
          </w:rPr>
          <w:fldChar w:fldCharType="separate"/>
        </w:r>
        <w:r w:rsidR="008A5041">
          <w:rPr>
            <w:noProof/>
            <w:webHidden/>
          </w:rPr>
          <w:t>12</w:t>
        </w:r>
        <w:r w:rsidR="008A5041">
          <w:rPr>
            <w:noProof/>
            <w:webHidden/>
          </w:rPr>
          <w:fldChar w:fldCharType="end"/>
        </w:r>
      </w:hyperlink>
    </w:p>
    <w:p w14:paraId="6D20D919" w14:textId="77673B3E" w:rsidR="008A5041" w:rsidRDefault="00705686">
      <w:pPr>
        <w:pStyle w:val="TDC1"/>
        <w:tabs>
          <w:tab w:val="left" w:pos="880"/>
          <w:tab w:val="right" w:leader="dot" w:pos="7702"/>
        </w:tabs>
        <w:rPr>
          <w:rFonts w:cstheme="minorBidi"/>
          <w:b w:val="0"/>
          <w:bCs w:val="0"/>
          <w:caps w:val="0"/>
          <w:noProof/>
          <w:sz w:val="24"/>
          <w:szCs w:val="24"/>
          <w:lang w:eastAsia="es-ES_tradnl"/>
        </w:rPr>
      </w:pPr>
      <w:hyperlink w:anchor="_Toc13150629" w:history="1">
        <w:r w:rsidR="008A5041" w:rsidRPr="00D7508B">
          <w:rPr>
            <w:rStyle w:val="Hipervnculo"/>
            <w:rFonts w:cs="Times New Roman"/>
            <w:noProof/>
          </w:rPr>
          <w:t>a.</w:t>
        </w:r>
        <w:r w:rsidR="008A5041">
          <w:rPr>
            <w:rFonts w:cstheme="minorBidi"/>
            <w:b w:val="0"/>
            <w:bCs w:val="0"/>
            <w:caps w:val="0"/>
            <w:noProof/>
            <w:sz w:val="24"/>
            <w:szCs w:val="24"/>
            <w:lang w:eastAsia="es-ES_tradnl"/>
          </w:rPr>
          <w:tab/>
        </w:r>
        <w:r w:rsidR="008A5041" w:rsidRPr="00D7508B">
          <w:rPr>
            <w:rStyle w:val="Hipervnculo"/>
            <w:rFonts w:cs="Times New Roman"/>
            <w:noProof/>
          </w:rPr>
          <w:t>Tratamiento con vesículas extracelulares.</w:t>
        </w:r>
        <w:r w:rsidR="008A5041">
          <w:rPr>
            <w:noProof/>
            <w:webHidden/>
          </w:rPr>
          <w:tab/>
        </w:r>
        <w:r w:rsidR="008A5041">
          <w:rPr>
            <w:noProof/>
            <w:webHidden/>
          </w:rPr>
          <w:fldChar w:fldCharType="begin"/>
        </w:r>
        <w:r w:rsidR="008A5041">
          <w:rPr>
            <w:noProof/>
            <w:webHidden/>
          </w:rPr>
          <w:instrText xml:space="preserve"> PAGEREF _Toc13150629 \h </w:instrText>
        </w:r>
        <w:r w:rsidR="008A5041">
          <w:rPr>
            <w:noProof/>
            <w:webHidden/>
          </w:rPr>
        </w:r>
        <w:r w:rsidR="008A5041">
          <w:rPr>
            <w:noProof/>
            <w:webHidden/>
          </w:rPr>
          <w:fldChar w:fldCharType="separate"/>
        </w:r>
        <w:r w:rsidR="008A5041">
          <w:rPr>
            <w:noProof/>
            <w:webHidden/>
          </w:rPr>
          <w:t>13</w:t>
        </w:r>
        <w:r w:rsidR="008A5041">
          <w:rPr>
            <w:noProof/>
            <w:webHidden/>
          </w:rPr>
          <w:fldChar w:fldCharType="end"/>
        </w:r>
      </w:hyperlink>
    </w:p>
    <w:p w14:paraId="20359077" w14:textId="039DE058" w:rsidR="008A5041" w:rsidRDefault="00705686">
      <w:pPr>
        <w:pStyle w:val="TDC1"/>
        <w:tabs>
          <w:tab w:val="left" w:pos="1100"/>
          <w:tab w:val="right" w:leader="dot" w:pos="7702"/>
        </w:tabs>
        <w:rPr>
          <w:rFonts w:cstheme="minorBidi"/>
          <w:b w:val="0"/>
          <w:bCs w:val="0"/>
          <w:caps w:val="0"/>
          <w:noProof/>
          <w:sz w:val="24"/>
          <w:szCs w:val="24"/>
          <w:lang w:eastAsia="es-ES_tradnl"/>
        </w:rPr>
      </w:pPr>
      <w:hyperlink w:anchor="_Toc13150630" w:history="1">
        <w:r w:rsidR="008A5041" w:rsidRPr="00D7508B">
          <w:rPr>
            <w:rStyle w:val="Hipervnculo"/>
            <w:rFonts w:cs="Times New Roman"/>
            <w:noProof/>
          </w:rPr>
          <w:t>2.3.2</w:t>
        </w:r>
        <w:r w:rsidR="008A5041">
          <w:rPr>
            <w:rFonts w:cstheme="minorBidi"/>
            <w:b w:val="0"/>
            <w:bCs w:val="0"/>
            <w:caps w:val="0"/>
            <w:noProof/>
            <w:sz w:val="24"/>
            <w:szCs w:val="24"/>
            <w:lang w:eastAsia="es-ES_tradnl"/>
          </w:rPr>
          <w:tab/>
        </w:r>
        <w:r w:rsidR="008A5041" w:rsidRPr="00D7508B">
          <w:rPr>
            <w:rStyle w:val="Hipervnculo"/>
            <w:rFonts w:cs="Times New Roman"/>
            <w:noProof/>
          </w:rPr>
          <w:t>Cuantificación, pureza y control de integridad del RNA total extraído</w:t>
        </w:r>
        <w:r w:rsidR="008A5041">
          <w:rPr>
            <w:noProof/>
            <w:webHidden/>
          </w:rPr>
          <w:tab/>
        </w:r>
        <w:r w:rsidR="008A5041">
          <w:rPr>
            <w:noProof/>
            <w:webHidden/>
          </w:rPr>
          <w:fldChar w:fldCharType="begin"/>
        </w:r>
        <w:r w:rsidR="008A5041">
          <w:rPr>
            <w:noProof/>
            <w:webHidden/>
          </w:rPr>
          <w:instrText xml:space="preserve"> PAGEREF _Toc13150630 \h </w:instrText>
        </w:r>
        <w:r w:rsidR="008A5041">
          <w:rPr>
            <w:noProof/>
            <w:webHidden/>
          </w:rPr>
        </w:r>
        <w:r w:rsidR="008A5041">
          <w:rPr>
            <w:noProof/>
            <w:webHidden/>
          </w:rPr>
          <w:fldChar w:fldCharType="separate"/>
        </w:r>
        <w:r w:rsidR="008A5041">
          <w:rPr>
            <w:noProof/>
            <w:webHidden/>
          </w:rPr>
          <w:t>14</w:t>
        </w:r>
        <w:r w:rsidR="008A5041">
          <w:rPr>
            <w:noProof/>
            <w:webHidden/>
          </w:rPr>
          <w:fldChar w:fldCharType="end"/>
        </w:r>
      </w:hyperlink>
    </w:p>
    <w:p w14:paraId="41F3ECCA" w14:textId="398A7E91" w:rsidR="008A5041" w:rsidRDefault="00705686">
      <w:pPr>
        <w:pStyle w:val="TDC1"/>
        <w:tabs>
          <w:tab w:val="left" w:pos="880"/>
          <w:tab w:val="right" w:leader="dot" w:pos="7702"/>
        </w:tabs>
        <w:rPr>
          <w:rFonts w:cstheme="minorBidi"/>
          <w:b w:val="0"/>
          <w:bCs w:val="0"/>
          <w:caps w:val="0"/>
          <w:noProof/>
          <w:sz w:val="24"/>
          <w:szCs w:val="24"/>
          <w:lang w:eastAsia="es-ES_tradnl"/>
        </w:rPr>
      </w:pPr>
      <w:hyperlink w:anchor="_Toc13150631" w:history="1">
        <w:r w:rsidR="008A5041" w:rsidRPr="00D7508B">
          <w:rPr>
            <w:rStyle w:val="Hipervnculo"/>
            <w:rFonts w:cs="Times New Roman"/>
            <w:noProof/>
          </w:rPr>
          <w:t>a.</w:t>
        </w:r>
        <w:r w:rsidR="008A5041">
          <w:rPr>
            <w:rFonts w:cstheme="minorBidi"/>
            <w:b w:val="0"/>
            <w:bCs w:val="0"/>
            <w:caps w:val="0"/>
            <w:noProof/>
            <w:sz w:val="24"/>
            <w:szCs w:val="24"/>
            <w:lang w:eastAsia="es-ES_tradnl"/>
          </w:rPr>
          <w:tab/>
        </w:r>
        <w:r w:rsidR="008A5041" w:rsidRPr="00D7508B">
          <w:rPr>
            <w:rStyle w:val="Hipervnculo"/>
            <w:rFonts w:cs="Times New Roman"/>
            <w:noProof/>
          </w:rPr>
          <w:t>Espectrofotometría</w:t>
        </w:r>
        <w:r w:rsidR="008A5041">
          <w:rPr>
            <w:noProof/>
            <w:webHidden/>
          </w:rPr>
          <w:tab/>
        </w:r>
        <w:r w:rsidR="008A5041">
          <w:rPr>
            <w:noProof/>
            <w:webHidden/>
          </w:rPr>
          <w:fldChar w:fldCharType="begin"/>
        </w:r>
        <w:r w:rsidR="008A5041">
          <w:rPr>
            <w:noProof/>
            <w:webHidden/>
          </w:rPr>
          <w:instrText xml:space="preserve"> PAGEREF _Toc13150631 \h </w:instrText>
        </w:r>
        <w:r w:rsidR="008A5041">
          <w:rPr>
            <w:noProof/>
            <w:webHidden/>
          </w:rPr>
        </w:r>
        <w:r w:rsidR="008A5041">
          <w:rPr>
            <w:noProof/>
            <w:webHidden/>
          </w:rPr>
          <w:fldChar w:fldCharType="separate"/>
        </w:r>
        <w:r w:rsidR="008A5041">
          <w:rPr>
            <w:noProof/>
            <w:webHidden/>
          </w:rPr>
          <w:t>14</w:t>
        </w:r>
        <w:r w:rsidR="008A5041">
          <w:rPr>
            <w:noProof/>
            <w:webHidden/>
          </w:rPr>
          <w:fldChar w:fldCharType="end"/>
        </w:r>
      </w:hyperlink>
    </w:p>
    <w:p w14:paraId="45CFC6C4" w14:textId="67ED89CA" w:rsidR="008A5041" w:rsidRDefault="00705686">
      <w:pPr>
        <w:pStyle w:val="TDC1"/>
        <w:tabs>
          <w:tab w:val="left" w:pos="880"/>
          <w:tab w:val="right" w:leader="dot" w:pos="7702"/>
        </w:tabs>
        <w:rPr>
          <w:rFonts w:cstheme="minorBidi"/>
          <w:b w:val="0"/>
          <w:bCs w:val="0"/>
          <w:caps w:val="0"/>
          <w:noProof/>
          <w:sz w:val="24"/>
          <w:szCs w:val="24"/>
          <w:lang w:eastAsia="es-ES_tradnl"/>
        </w:rPr>
      </w:pPr>
      <w:hyperlink w:anchor="_Toc13150632" w:history="1">
        <w:r w:rsidR="008A5041" w:rsidRPr="00D7508B">
          <w:rPr>
            <w:rStyle w:val="Hipervnculo"/>
            <w:rFonts w:cs="Times New Roman"/>
            <w:noProof/>
          </w:rPr>
          <w:t>b.</w:t>
        </w:r>
        <w:r w:rsidR="008A5041">
          <w:rPr>
            <w:rFonts w:cstheme="minorBidi"/>
            <w:b w:val="0"/>
            <w:bCs w:val="0"/>
            <w:caps w:val="0"/>
            <w:noProof/>
            <w:sz w:val="24"/>
            <w:szCs w:val="24"/>
            <w:lang w:eastAsia="es-ES_tradnl"/>
          </w:rPr>
          <w:tab/>
        </w:r>
        <w:r w:rsidR="008A5041" w:rsidRPr="00D7508B">
          <w:rPr>
            <w:rStyle w:val="Hipervnculo"/>
            <w:rFonts w:cs="Times New Roman"/>
            <w:noProof/>
          </w:rPr>
          <w:t>Electroforesis capilar</w:t>
        </w:r>
        <w:r w:rsidR="008A5041">
          <w:rPr>
            <w:noProof/>
            <w:webHidden/>
          </w:rPr>
          <w:tab/>
        </w:r>
        <w:r w:rsidR="008A5041">
          <w:rPr>
            <w:noProof/>
            <w:webHidden/>
          </w:rPr>
          <w:fldChar w:fldCharType="begin"/>
        </w:r>
        <w:r w:rsidR="008A5041">
          <w:rPr>
            <w:noProof/>
            <w:webHidden/>
          </w:rPr>
          <w:instrText xml:space="preserve"> PAGEREF _Toc13150632 \h </w:instrText>
        </w:r>
        <w:r w:rsidR="008A5041">
          <w:rPr>
            <w:noProof/>
            <w:webHidden/>
          </w:rPr>
        </w:r>
        <w:r w:rsidR="008A5041">
          <w:rPr>
            <w:noProof/>
            <w:webHidden/>
          </w:rPr>
          <w:fldChar w:fldCharType="separate"/>
        </w:r>
        <w:r w:rsidR="008A5041">
          <w:rPr>
            <w:noProof/>
            <w:webHidden/>
          </w:rPr>
          <w:t>15</w:t>
        </w:r>
        <w:r w:rsidR="008A5041">
          <w:rPr>
            <w:noProof/>
            <w:webHidden/>
          </w:rPr>
          <w:fldChar w:fldCharType="end"/>
        </w:r>
      </w:hyperlink>
    </w:p>
    <w:p w14:paraId="4F092EAF" w14:textId="2E6C5C60" w:rsidR="008A5041" w:rsidRDefault="00705686">
      <w:pPr>
        <w:pStyle w:val="TDC1"/>
        <w:tabs>
          <w:tab w:val="left" w:pos="880"/>
          <w:tab w:val="right" w:leader="dot" w:pos="7702"/>
        </w:tabs>
        <w:rPr>
          <w:rFonts w:cstheme="minorBidi"/>
          <w:b w:val="0"/>
          <w:bCs w:val="0"/>
          <w:caps w:val="0"/>
          <w:noProof/>
          <w:sz w:val="24"/>
          <w:szCs w:val="24"/>
          <w:lang w:eastAsia="es-ES_tradnl"/>
        </w:rPr>
      </w:pPr>
      <w:hyperlink w:anchor="_Toc13150633" w:history="1">
        <w:r w:rsidR="008A5041" w:rsidRPr="00D7508B">
          <w:rPr>
            <w:rStyle w:val="Hipervnculo"/>
            <w:rFonts w:cs="Times New Roman"/>
            <w:noProof/>
          </w:rPr>
          <w:t>2.4</w:t>
        </w:r>
        <w:r w:rsidR="008A5041">
          <w:rPr>
            <w:rFonts w:cstheme="minorBidi"/>
            <w:b w:val="0"/>
            <w:bCs w:val="0"/>
            <w:caps w:val="0"/>
            <w:noProof/>
            <w:sz w:val="24"/>
            <w:szCs w:val="24"/>
            <w:lang w:eastAsia="es-ES_tradnl"/>
          </w:rPr>
          <w:tab/>
        </w:r>
        <w:r w:rsidR="008A5041" w:rsidRPr="00D7508B">
          <w:rPr>
            <w:rStyle w:val="Hipervnculo"/>
            <w:rFonts w:cs="Times New Roman"/>
            <w:noProof/>
          </w:rPr>
          <w:t>Perfiles de expresión de los RNAs no codificantes</w:t>
        </w:r>
        <w:r w:rsidR="008A5041">
          <w:rPr>
            <w:noProof/>
            <w:webHidden/>
          </w:rPr>
          <w:tab/>
        </w:r>
        <w:r w:rsidR="008A5041">
          <w:rPr>
            <w:noProof/>
            <w:webHidden/>
          </w:rPr>
          <w:fldChar w:fldCharType="begin"/>
        </w:r>
        <w:r w:rsidR="008A5041">
          <w:rPr>
            <w:noProof/>
            <w:webHidden/>
          </w:rPr>
          <w:instrText xml:space="preserve"> PAGEREF _Toc13150633 \h </w:instrText>
        </w:r>
        <w:r w:rsidR="008A5041">
          <w:rPr>
            <w:noProof/>
            <w:webHidden/>
          </w:rPr>
        </w:r>
        <w:r w:rsidR="008A5041">
          <w:rPr>
            <w:noProof/>
            <w:webHidden/>
          </w:rPr>
          <w:fldChar w:fldCharType="separate"/>
        </w:r>
        <w:r w:rsidR="008A5041">
          <w:rPr>
            <w:noProof/>
            <w:webHidden/>
          </w:rPr>
          <w:t>15</w:t>
        </w:r>
        <w:r w:rsidR="008A5041">
          <w:rPr>
            <w:noProof/>
            <w:webHidden/>
          </w:rPr>
          <w:fldChar w:fldCharType="end"/>
        </w:r>
      </w:hyperlink>
    </w:p>
    <w:p w14:paraId="2E50D57A" w14:textId="0A73E616" w:rsidR="008A5041" w:rsidRDefault="00705686">
      <w:pPr>
        <w:pStyle w:val="TDC1"/>
        <w:tabs>
          <w:tab w:val="left" w:pos="880"/>
          <w:tab w:val="right" w:leader="dot" w:pos="7702"/>
        </w:tabs>
        <w:rPr>
          <w:rFonts w:cstheme="minorBidi"/>
          <w:b w:val="0"/>
          <w:bCs w:val="0"/>
          <w:caps w:val="0"/>
          <w:noProof/>
          <w:sz w:val="24"/>
          <w:szCs w:val="24"/>
          <w:lang w:eastAsia="es-ES_tradnl"/>
        </w:rPr>
      </w:pPr>
      <w:hyperlink w:anchor="_Toc13150634" w:history="1">
        <w:r w:rsidR="008A5041" w:rsidRPr="00D7508B">
          <w:rPr>
            <w:rStyle w:val="Hipervnculo"/>
            <w:rFonts w:cs="Times New Roman"/>
            <w:noProof/>
          </w:rPr>
          <w:t>2.5</w:t>
        </w:r>
        <w:r w:rsidR="008A5041">
          <w:rPr>
            <w:rFonts w:cstheme="minorBidi"/>
            <w:b w:val="0"/>
            <w:bCs w:val="0"/>
            <w:caps w:val="0"/>
            <w:noProof/>
            <w:sz w:val="24"/>
            <w:szCs w:val="24"/>
            <w:lang w:eastAsia="es-ES_tradnl"/>
          </w:rPr>
          <w:tab/>
        </w:r>
        <w:r w:rsidR="008A5041" w:rsidRPr="00D7508B">
          <w:rPr>
            <w:rStyle w:val="Hipervnculo"/>
            <w:rFonts w:cs="Times New Roman"/>
            <w:noProof/>
          </w:rPr>
          <w:t>Análisis de los datos de microarrays</w:t>
        </w:r>
        <w:r w:rsidR="008A5041">
          <w:rPr>
            <w:noProof/>
            <w:webHidden/>
          </w:rPr>
          <w:tab/>
        </w:r>
        <w:r w:rsidR="008A5041">
          <w:rPr>
            <w:noProof/>
            <w:webHidden/>
          </w:rPr>
          <w:fldChar w:fldCharType="begin"/>
        </w:r>
        <w:r w:rsidR="008A5041">
          <w:rPr>
            <w:noProof/>
            <w:webHidden/>
          </w:rPr>
          <w:instrText xml:space="preserve"> PAGEREF _Toc13150634 \h </w:instrText>
        </w:r>
        <w:r w:rsidR="008A5041">
          <w:rPr>
            <w:noProof/>
            <w:webHidden/>
          </w:rPr>
        </w:r>
        <w:r w:rsidR="008A5041">
          <w:rPr>
            <w:noProof/>
            <w:webHidden/>
          </w:rPr>
          <w:fldChar w:fldCharType="separate"/>
        </w:r>
        <w:r w:rsidR="008A5041">
          <w:rPr>
            <w:noProof/>
            <w:webHidden/>
          </w:rPr>
          <w:t>16</w:t>
        </w:r>
        <w:r w:rsidR="008A5041">
          <w:rPr>
            <w:noProof/>
            <w:webHidden/>
          </w:rPr>
          <w:fldChar w:fldCharType="end"/>
        </w:r>
      </w:hyperlink>
    </w:p>
    <w:p w14:paraId="6E1A845B" w14:textId="1B21B531" w:rsidR="008A5041" w:rsidRDefault="00705686">
      <w:pPr>
        <w:pStyle w:val="TDC1"/>
        <w:tabs>
          <w:tab w:val="left" w:pos="880"/>
          <w:tab w:val="right" w:leader="dot" w:pos="7702"/>
        </w:tabs>
        <w:rPr>
          <w:rFonts w:cstheme="minorBidi"/>
          <w:b w:val="0"/>
          <w:bCs w:val="0"/>
          <w:caps w:val="0"/>
          <w:noProof/>
          <w:sz w:val="24"/>
          <w:szCs w:val="24"/>
          <w:lang w:eastAsia="es-ES_tradnl"/>
        </w:rPr>
      </w:pPr>
      <w:hyperlink w:anchor="_Toc13150635" w:history="1">
        <w:r w:rsidR="008A5041" w:rsidRPr="00D7508B">
          <w:rPr>
            <w:rStyle w:val="Hipervnculo"/>
            <w:rFonts w:cs="Times New Roman"/>
            <w:noProof/>
          </w:rPr>
          <w:t>2.6</w:t>
        </w:r>
        <w:r w:rsidR="008A5041">
          <w:rPr>
            <w:rFonts w:cstheme="minorBidi"/>
            <w:b w:val="0"/>
            <w:bCs w:val="0"/>
            <w:caps w:val="0"/>
            <w:noProof/>
            <w:sz w:val="24"/>
            <w:szCs w:val="24"/>
            <w:lang w:eastAsia="es-ES_tradnl"/>
          </w:rPr>
          <w:tab/>
        </w:r>
        <w:r w:rsidR="008A5041" w:rsidRPr="00D7508B">
          <w:rPr>
            <w:rStyle w:val="Hipervnculo"/>
            <w:rFonts w:cs="Times New Roman"/>
            <w:noProof/>
          </w:rPr>
          <w:t>Determinación del ciclo celular</w:t>
        </w:r>
        <w:r w:rsidR="008A5041">
          <w:rPr>
            <w:noProof/>
            <w:webHidden/>
          </w:rPr>
          <w:tab/>
        </w:r>
        <w:r w:rsidR="008A5041">
          <w:rPr>
            <w:noProof/>
            <w:webHidden/>
          </w:rPr>
          <w:fldChar w:fldCharType="begin"/>
        </w:r>
        <w:r w:rsidR="008A5041">
          <w:rPr>
            <w:noProof/>
            <w:webHidden/>
          </w:rPr>
          <w:instrText xml:space="preserve"> PAGEREF _Toc13150635 \h </w:instrText>
        </w:r>
        <w:r w:rsidR="008A5041">
          <w:rPr>
            <w:noProof/>
            <w:webHidden/>
          </w:rPr>
        </w:r>
        <w:r w:rsidR="008A5041">
          <w:rPr>
            <w:noProof/>
            <w:webHidden/>
          </w:rPr>
          <w:fldChar w:fldCharType="separate"/>
        </w:r>
        <w:r w:rsidR="008A5041">
          <w:rPr>
            <w:noProof/>
            <w:webHidden/>
          </w:rPr>
          <w:t>17</w:t>
        </w:r>
        <w:r w:rsidR="008A5041">
          <w:rPr>
            <w:noProof/>
            <w:webHidden/>
          </w:rPr>
          <w:fldChar w:fldCharType="end"/>
        </w:r>
      </w:hyperlink>
    </w:p>
    <w:p w14:paraId="0A548B80" w14:textId="73DEEB34" w:rsidR="008A5041" w:rsidRDefault="00705686">
      <w:pPr>
        <w:pStyle w:val="TDC1"/>
        <w:tabs>
          <w:tab w:val="left" w:pos="880"/>
          <w:tab w:val="right" w:leader="dot" w:pos="7702"/>
        </w:tabs>
        <w:rPr>
          <w:rFonts w:cstheme="minorBidi"/>
          <w:b w:val="0"/>
          <w:bCs w:val="0"/>
          <w:caps w:val="0"/>
          <w:noProof/>
          <w:sz w:val="24"/>
          <w:szCs w:val="24"/>
          <w:lang w:eastAsia="es-ES_tradnl"/>
        </w:rPr>
      </w:pPr>
      <w:hyperlink w:anchor="_Toc13150636" w:history="1">
        <w:r w:rsidR="008A5041" w:rsidRPr="00D7508B">
          <w:rPr>
            <w:rStyle w:val="Hipervnculo"/>
            <w:rFonts w:cs="Times New Roman"/>
            <w:noProof/>
          </w:rPr>
          <w:t>2.7</w:t>
        </w:r>
        <w:r w:rsidR="008A5041">
          <w:rPr>
            <w:rFonts w:cstheme="minorBidi"/>
            <w:b w:val="0"/>
            <w:bCs w:val="0"/>
            <w:caps w:val="0"/>
            <w:noProof/>
            <w:sz w:val="24"/>
            <w:szCs w:val="24"/>
            <w:lang w:eastAsia="es-ES_tradnl"/>
          </w:rPr>
          <w:tab/>
        </w:r>
        <w:r w:rsidR="008A5041" w:rsidRPr="00D7508B">
          <w:rPr>
            <w:rStyle w:val="Hipervnculo"/>
            <w:rFonts w:cs="Times New Roman"/>
            <w:noProof/>
          </w:rPr>
          <w:t>Determinación de la apoptosis</w:t>
        </w:r>
        <w:r w:rsidR="008A5041">
          <w:rPr>
            <w:noProof/>
            <w:webHidden/>
          </w:rPr>
          <w:tab/>
        </w:r>
        <w:r w:rsidR="008A5041">
          <w:rPr>
            <w:noProof/>
            <w:webHidden/>
          </w:rPr>
          <w:fldChar w:fldCharType="begin"/>
        </w:r>
        <w:r w:rsidR="008A5041">
          <w:rPr>
            <w:noProof/>
            <w:webHidden/>
          </w:rPr>
          <w:instrText xml:space="preserve"> PAGEREF _Toc13150636 \h </w:instrText>
        </w:r>
        <w:r w:rsidR="008A5041">
          <w:rPr>
            <w:noProof/>
            <w:webHidden/>
          </w:rPr>
        </w:r>
        <w:r w:rsidR="008A5041">
          <w:rPr>
            <w:noProof/>
            <w:webHidden/>
          </w:rPr>
          <w:fldChar w:fldCharType="separate"/>
        </w:r>
        <w:r w:rsidR="008A5041">
          <w:rPr>
            <w:noProof/>
            <w:webHidden/>
          </w:rPr>
          <w:t>17</w:t>
        </w:r>
        <w:r w:rsidR="008A5041">
          <w:rPr>
            <w:noProof/>
            <w:webHidden/>
          </w:rPr>
          <w:fldChar w:fldCharType="end"/>
        </w:r>
      </w:hyperlink>
    </w:p>
    <w:p w14:paraId="68786B77" w14:textId="28C1BAAC" w:rsidR="008A5041" w:rsidRDefault="00705686">
      <w:pPr>
        <w:pStyle w:val="TDC1"/>
        <w:tabs>
          <w:tab w:val="left" w:pos="880"/>
          <w:tab w:val="right" w:leader="dot" w:pos="7702"/>
        </w:tabs>
        <w:rPr>
          <w:rFonts w:cstheme="minorBidi"/>
          <w:b w:val="0"/>
          <w:bCs w:val="0"/>
          <w:caps w:val="0"/>
          <w:noProof/>
          <w:sz w:val="24"/>
          <w:szCs w:val="24"/>
          <w:lang w:eastAsia="es-ES_tradnl"/>
        </w:rPr>
      </w:pPr>
      <w:hyperlink w:anchor="_Toc13150637" w:history="1">
        <w:r w:rsidR="008A5041" w:rsidRPr="00D7508B">
          <w:rPr>
            <w:rStyle w:val="Hipervnculo"/>
            <w:rFonts w:cs="Times New Roman"/>
            <w:noProof/>
          </w:rPr>
          <w:t>2.8</w:t>
        </w:r>
        <w:r w:rsidR="008A5041">
          <w:rPr>
            <w:rFonts w:cstheme="minorBidi"/>
            <w:b w:val="0"/>
            <w:bCs w:val="0"/>
            <w:caps w:val="0"/>
            <w:noProof/>
            <w:sz w:val="24"/>
            <w:szCs w:val="24"/>
            <w:lang w:eastAsia="es-ES_tradnl"/>
          </w:rPr>
          <w:tab/>
        </w:r>
        <w:r w:rsidR="008A5041" w:rsidRPr="00D7508B">
          <w:rPr>
            <w:rStyle w:val="Hipervnculo"/>
            <w:rFonts w:cs="Times New Roman"/>
            <w:noProof/>
          </w:rPr>
          <w:t>Determinación de la expresión génica</w:t>
        </w:r>
        <w:r w:rsidR="008A5041">
          <w:rPr>
            <w:noProof/>
            <w:webHidden/>
          </w:rPr>
          <w:tab/>
        </w:r>
        <w:r w:rsidR="008A5041">
          <w:rPr>
            <w:noProof/>
            <w:webHidden/>
          </w:rPr>
          <w:fldChar w:fldCharType="begin"/>
        </w:r>
        <w:r w:rsidR="008A5041">
          <w:rPr>
            <w:noProof/>
            <w:webHidden/>
          </w:rPr>
          <w:instrText xml:space="preserve"> PAGEREF _Toc13150637 \h </w:instrText>
        </w:r>
        <w:r w:rsidR="008A5041">
          <w:rPr>
            <w:noProof/>
            <w:webHidden/>
          </w:rPr>
        </w:r>
        <w:r w:rsidR="008A5041">
          <w:rPr>
            <w:noProof/>
            <w:webHidden/>
          </w:rPr>
          <w:fldChar w:fldCharType="separate"/>
        </w:r>
        <w:r w:rsidR="008A5041">
          <w:rPr>
            <w:noProof/>
            <w:webHidden/>
          </w:rPr>
          <w:t>17</w:t>
        </w:r>
        <w:r w:rsidR="008A5041">
          <w:rPr>
            <w:noProof/>
            <w:webHidden/>
          </w:rPr>
          <w:fldChar w:fldCharType="end"/>
        </w:r>
      </w:hyperlink>
    </w:p>
    <w:p w14:paraId="6EBF9662" w14:textId="5CE08706" w:rsidR="008A5041" w:rsidRDefault="00705686">
      <w:pPr>
        <w:pStyle w:val="TDC1"/>
        <w:tabs>
          <w:tab w:val="left" w:pos="1100"/>
          <w:tab w:val="right" w:leader="dot" w:pos="7702"/>
        </w:tabs>
        <w:rPr>
          <w:rFonts w:cstheme="minorBidi"/>
          <w:b w:val="0"/>
          <w:bCs w:val="0"/>
          <w:caps w:val="0"/>
          <w:noProof/>
          <w:sz w:val="24"/>
          <w:szCs w:val="24"/>
          <w:lang w:eastAsia="es-ES_tradnl"/>
        </w:rPr>
      </w:pPr>
      <w:hyperlink w:anchor="_Toc13150638" w:history="1">
        <w:r w:rsidR="008A5041" w:rsidRPr="00D7508B">
          <w:rPr>
            <w:rStyle w:val="Hipervnculo"/>
            <w:rFonts w:cs="Times New Roman"/>
            <w:noProof/>
          </w:rPr>
          <w:t>2.8.1</w:t>
        </w:r>
        <w:r w:rsidR="008A5041">
          <w:rPr>
            <w:rFonts w:cstheme="minorBidi"/>
            <w:b w:val="0"/>
            <w:bCs w:val="0"/>
            <w:caps w:val="0"/>
            <w:noProof/>
            <w:sz w:val="24"/>
            <w:szCs w:val="24"/>
            <w:lang w:eastAsia="es-ES_tradnl"/>
          </w:rPr>
          <w:tab/>
        </w:r>
        <w:r w:rsidR="008A5041" w:rsidRPr="00D7508B">
          <w:rPr>
            <w:rStyle w:val="Hipervnculo"/>
            <w:rFonts w:cs="Times New Roman"/>
            <w:noProof/>
          </w:rPr>
          <w:t>Aislamiento de RNA</w:t>
        </w:r>
        <w:r w:rsidR="008A5041">
          <w:rPr>
            <w:noProof/>
            <w:webHidden/>
          </w:rPr>
          <w:tab/>
        </w:r>
        <w:r w:rsidR="008A5041">
          <w:rPr>
            <w:noProof/>
            <w:webHidden/>
          </w:rPr>
          <w:fldChar w:fldCharType="begin"/>
        </w:r>
        <w:r w:rsidR="008A5041">
          <w:rPr>
            <w:noProof/>
            <w:webHidden/>
          </w:rPr>
          <w:instrText xml:space="preserve"> PAGEREF _Toc13150638 \h </w:instrText>
        </w:r>
        <w:r w:rsidR="008A5041">
          <w:rPr>
            <w:noProof/>
            <w:webHidden/>
          </w:rPr>
        </w:r>
        <w:r w:rsidR="008A5041">
          <w:rPr>
            <w:noProof/>
            <w:webHidden/>
          </w:rPr>
          <w:fldChar w:fldCharType="separate"/>
        </w:r>
        <w:r w:rsidR="008A5041">
          <w:rPr>
            <w:noProof/>
            <w:webHidden/>
          </w:rPr>
          <w:t>17</w:t>
        </w:r>
        <w:r w:rsidR="008A5041">
          <w:rPr>
            <w:noProof/>
            <w:webHidden/>
          </w:rPr>
          <w:fldChar w:fldCharType="end"/>
        </w:r>
      </w:hyperlink>
    </w:p>
    <w:p w14:paraId="46F92BDB" w14:textId="56136704" w:rsidR="008A5041" w:rsidRDefault="00705686">
      <w:pPr>
        <w:pStyle w:val="TDC1"/>
        <w:tabs>
          <w:tab w:val="left" w:pos="1100"/>
          <w:tab w:val="right" w:leader="dot" w:pos="7702"/>
        </w:tabs>
        <w:rPr>
          <w:rFonts w:cstheme="minorBidi"/>
          <w:b w:val="0"/>
          <w:bCs w:val="0"/>
          <w:caps w:val="0"/>
          <w:noProof/>
          <w:sz w:val="24"/>
          <w:szCs w:val="24"/>
          <w:lang w:eastAsia="es-ES_tradnl"/>
        </w:rPr>
      </w:pPr>
      <w:hyperlink w:anchor="_Toc13150639" w:history="1">
        <w:r w:rsidR="008A5041" w:rsidRPr="00D7508B">
          <w:rPr>
            <w:rStyle w:val="Hipervnculo"/>
            <w:rFonts w:cs="Times New Roman"/>
            <w:noProof/>
          </w:rPr>
          <w:t>2.8.2</w:t>
        </w:r>
        <w:r w:rsidR="008A5041">
          <w:rPr>
            <w:rFonts w:cstheme="minorBidi"/>
            <w:b w:val="0"/>
            <w:bCs w:val="0"/>
            <w:caps w:val="0"/>
            <w:noProof/>
            <w:sz w:val="24"/>
            <w:szCs w:val="24"/>
            <w:lang w:eastAsia="es-ES_tradnl"/>
          </w:rPr>
          <w:tab/>
        </w:r>
        <w:r w:rsidR="008A5041" w:rsidRPr="00D7508B">
          <w:rPr>
            <w:rStyle w:val="Hipervnculo"/>
            <w:rFonts w:cs="Times New Roman"/>
            <w:noProof/>
          </w:rPr>
          <w:t>Retrotranscripción-Amplificación del RNA (RT-PCR) en tiempo real</w:t>
        </w:r>
        <w:r w:rsidR="008A5041">
          <w:rPr>
            <w:noProof/>
            <w:webHidden/>
          </w:rPr>
          <w:tab/>
        </w:r>
        <w:r w:rsidR="008A5041">
          <w:rPr>
            <w:noProof/>
            <w:webHidden/>
          </w:rPr>
          <w:fldChar w:fldCharType="begin"/>
        </w:r>
        <w:r w:rsidR="008A5041">
          <w:rPr>
            <w:noProof/>
            <w:webHidden/>
          </w:rPr>
          <w:instrText xml:space="preserve"> PAGEREF _Toc13150639 \h </w:instrText>
        </w:r>
        <w:r w:rsidR="008A5041">
          <w:rPr>
            <w:noProof/>
            <w:webHidden/>
          </w:rPr>
        </w:r>
        <w:r w:rsidR="008A5041">
          <w:rPr>
            <w:noProof/>
            <w:webHidden/>
          </w:rPr>
          <w:fldChar w:fldCharType="separate"/>
        </w:r>
        <w:r w:rsidR="008A5041">
          <w:rPr>
            <w:noProof/>
            <w:webHidden/>
          </w:rPr>
          <w:t>18</w:t>
        </w:r>
        <w:r w:rsidR="008A5041">
          <w:rPr>
            <w:noProof/>
            <w:webHidden/>
          </w:rPr>
          <w:fldChar w:fldCharType="end"/>
        </w:r>
      </w:hyperlink>
    </w:p>
    <w:p w14:paraId="60144CF2" w14:textId="2A60EFF0" w:rsidR="008A5041" w:rsidRDefault="00705686">
      <w:pPr>
        <w:pStyle w:val="TDC1"/>
        <w:tabs>
          <w:tab w:val="left" w:pos="880"/>
          <w:tab w:val="right" w:leader="dot" w:pos="7702"/>
        </w:tabs>
        <w:rPr>
          <w:rFonts w:cstheme="minorBidi"/>
          <w:b w:val="0"/>
          <w:bCs w:val="0"/>
          <w:caps w:val="0"/>
          <w:noProof/>
          <w:sz w:val="24"/>
          <w:szCs w:val="24"/>
          <w:lang w:eastAsia="es-ES_tradnl"/>
        </w:rPr>
      </w:pPr>
      <w:hyperlink w:anchor="_Toc13150640" w:history="1">
        <w:r w:rsidR="008A5041" w:rsidRPr="00D7508B">
          <w:rPr>
            <w:rStyle w:val="Hipervnculo"/>
            <w:rFonts w:cs="Times New Roman"/>
            <w:noProof/>
          </w:rPr>
          <w:t>2.9</w:t>
        </w:r>
        <w:r w:rsidR="008A5041">
          <w:rPr>
            <w:rFonts w:cstheme="minorBidi"/>
            <w:b w:val="0"/>
            <w:bCs w:val="0"/>
            <w:caps w:val="0"/>
            <w:noProof/>
            <w:sz w:val="24"/>
            <w:szCs w:val="24"/>
            <w:lang w:eastAsia="es-ES_tradnl"/>
          </w:rPr>
          <w:tab/>
        </w:r>
        <w:r w:rsidR="008A5041" w:rsidRPr="00D7508B">
          <w:rPr>
            <w:rStyle w:val="Hipervnculo"/>
            <w:rFonts w:cs="Times New Roman"/>
            <w:noProof/>
          </w:rPr>
          <w:t>Análisis estadístico</w:t>
        </w:r>
        <w:r w:rsidR="008A5041">
          <w:rPr>
            <w:noProof/>
            <w:webHidden/>
          </w:rPr>
          <w:tab/>
        </w:r>
        <w:r w:rsidR="008A5041">
          <w:rPr>
            <w:noProof/>
            <w:webHidden/>
          </w:rPr>
          <w:fldChar w:fldCharType="begin"/>
        </w:r>
        <w:r w:rsidR="008A5041">
          <w:rPr>
            <w:noProof/>
            <w:webHidden/>
          </w:rPr>
          <w:instrText xml:space="preserve"> PAGEREF _Toc13150640 \h </w:instrText>
        </w:r>
        <w:r w:rsidR="008A5041">
          <w:rPr>
            <w:noProof/>
            <w:webHidden/>
          </w:rPr>
        </w:r>
        <w:r w:rsidR="008A5041">
          <w:rPr>
            <w:noProof/>
            <w:webHidden/>
          </w:rPr>
          <w:fldChar w:fldCharType="separate"/>
        </w:r>
        <w:r w:rsidR="008A5041">
          <w:rPr>
            <w:noProof/>
            <w:webHidden/>
          </w:rPr>
          <w:t>18</w:t>
        </w:r>
        <w:r w:rsidR="008A5041">
          <w:rPr>
            <w:noProof/>
            <w:webHidden/>
          </w:rPr>
          <w:fldChar w:fldCharType="end"/>
        </w:r>
      </w:hyperlink>
    </w:p>
    <w:p w14:paraId="05D8B855" w14:textId="7F55092A" w:rsidR="008A5041" w:rsidRDefault="00705686">
      <w:pPr>
        <w:pStyle w:val="TDC1"/>
        <w:tabs>
          <w:tab w:val="left" w:pos="880"/>
          <w:tab w:val="right" w:leader="dot" w:pos="7702"/>
        </w:tabs>
        <w:rPr>
          <w:rFonts w:cstheme="minorBidi"/>
          <w:b w:val="0"/>
          <w:bCs w:val="0"/>
          <w:caps w:val="0"/>
          <w:noProof/>
          <w:sz w:val="24"/>
          <w:szCs w:val="24"/>
          <w:lang w:eastAsia="es-ES_tradnl"/>
        </w:rPr>
      </w:pPr>
      <w:hyperlink w:anchor="_Toc13150641" w:history="1">
        <w:r w:rsidR="008A5041" w:rsidRPr="00D7508B">
          <w:rPr>
            <w:rStyle w:val="Hipervnculo"/>
            <w:rFonts w:cs="Times New Roman"/>
            <w:noProof/>
          </w:rPr>
          <w:t>4.</w:t>
        </w:r>
        <w:r w:rsidR="008A5041">
          <w:rPr>
            <w:rFonts w:cstheme="minorBidi"/>
            <w:b w:val="0"/>
            <w:bCs w:val="0"/>
            <w:caps w:val="0"/>
            <w:noProof/>
            <w:sz w:val="24"/>
            <w:szCs w:val="24"/>
            <w:lang w:eastAsia="es-ES_tradnl"/>
          </w:rPr>
          <w:tab/>
        </w:r>
        <w:r w:rsidR="008A5041" w:rsidRPr="00D7508B">
          <w:rPr>
            <w:rStyle w:val="Hipervnculo"/>
            <w:rFonts w:cs="Times New Roman"/>
            <w:noProof/>
          </w:rPr>
          <w:t>RESULTADOS</w:t>
        </w:r>
        <w:r w:rsidR="008A5041">
          <w:rPr>
            <w:noProof/>
            <w:webHidden/>
          </w:rPr>
          <w:tab/>
        </w:r>
        <w:r w:rsidR="008A5041">
          <w:rPr>
            <w:noProof/>
            <w:webHidden/>
          </w:rPr>
          <w:fldChar w:fldCharType="begin"/>
        </w:r>
        <w:r w:rsidR="008A5041">
          <w:rPr>
            <w:noProof/>
            <w:webHidden/>
          </w:rPr>
          <w:instrText xml:space="preserve"> PAGEREF _Toc13150641 \h </w:instrText>
        </w:r>
        <w:r w:rsidR="008A5041">
          <w:rPr>
            <w:noProof/>
            <w:webHidden/>
          </w:rPr>
        </w:r>
        <w:r w:rsidR="008A5041">
          <w:rPr>
            <w:noProof/>
            <w:webHidden/>
          </w:rPr>
          <w:fldChar w:fldCharType="separate"/>
        </w:r>
        <w:r w:rsidR="008A5041">
          <w:rPr>
            <w:noProof/>
            <w:webHidden/>
          </w:rPr>
          <w:t>19</w:t>
        </w:r>
        <w:r w:rsidR="008A5041">
          <w:rPr>
            <w:noProof/>
            <w:webHidden/>
          </w:rPr>
          <w:fldChar w:fldCharType="end"/>
        </w:r>
      </w:hyperlink>
    </w:p>
    <w:p w14:paraId="6624553E" w14:textId="2BB7FC3D" w:rsidR="008A5041" w:rsidRDefault="00705686">
      <w:pPr>
        <w:pStyle w:val="TDC1"/>
        <w:tabs>
          <w:tab w:val="left" w:pos="880"/>
          <w:tab w:val="right" w:leader="dot" w:pos="7702"/>
        </w:tabs>
        <w:rPr>
          <w:rFonts w:cstheme="minorBidi"/>
          <w:b w:val="0"/>
          <w:bCs w:val="0"/>
          <w:caps w:val="0"/>
          <w:noProof/>
          <w:sz w:val="24"/>
          <w:szCs w:val="24"/>
          <w:lang w:eastAsia="es-ES_tradnl"/>
        </w:rPr>
      </w:pPr>
      <w:hyperlink w:anchor="_Toc13150642" w:history="1">
        <w:r w:rsidR="008A5041" w:rsidRPr="00D7508B">
          <w:rPr>
            <w:rStyle w:val="Hipervnculo"/>
            <w:rFonts w:cs="Times New Roman"/>
            <w:noProof/>
          </w:rPr>
          <w:t>4.1</w:t>
        </w:r>
        <w:r w:rsidR="008A5041">
          <w:rPr>
            <w:rFonts w:cstheme="minorBidi"/>
            <w:b w:val="0"/>
            <w:bCs w:val="0"/>
            <w:caps w:val="0"/>
            <w:noProof/>
            <w:sz w:val="24"/>
            <w:szCs w:val="24"/>
            <w:lang w:eastAsia="es-ES_tradnl"/>
          </w:rPr>
          <w:tab/>
        </w:r>
        <w:r w:rsidR="008A5041" w:rsidRPr="00D7508B">
          <w:rPr>
            <w:rStyle w:val="Hipervnculo"/>
            <w:rFonts w:cs="Times New Roman"/>
            <w:noProof/>
          </w:rPr>
          <w:t>Determinación de miRNAs</w:t>
        </w:r>
        <w:r w:rsidR="008A5041">
          <w:rPr>
            <w:noProof/>
            <w:webHidden/>
          </w:rPr>
          <w:tab/>
        </w:r>
        <w:r w:rsidR="008A5041">
          <w:rPr>
            <w:noProof/>
            <w:webHidden/>
          </w:rPr>
          <w:fldChar w:fldCharType="begin"/>
        </w:r>
        <w:r w:rsidR="008A5041">
          <w:rPr>
            <w:noProof/>
            <w:webHidden/>
          </w:rPr>
          <w:instrText xml:space="preserve"> PAGEREF _Toc13150642 \h </w:instrText>
        </w:r>
        <w:r w:rsidR="008A5041">
          <w:rPr>
            <w:noProof/>
            <w:webHidden/>
          </w:rPr>
        </w:r>
        <w:r w:rsidR="008A5041">
          <w:rPr>
            <w:noProof/>
            <w:webHidden/>
          </w:rPr>
          <w:fldChar w:fldCharType="separate"/>
        </w:r>
        <w:r w:rsidR="008A5041">
          <w:rPr>
            <w:noProof/>
            <w:webHidden/>
          </w:rPr>
          <w:t>19</w:t>
        </w:r>
        <w:r w:rsidR="008A5041">
          <w:rPr>
            <w:noProof/>
            <w:webHidden/>
          </w:rPr>
          <w:fldChar w:fldCharType="end"/>
        </w:r>
      </w:hyperlink>
    </w:p>
    <w:p w14:paraId="1AE7067D" w14:textId="214948FA" w:rsidR="008A5041" w:rsidRDefault="00705686">
      <w:pPr>
        <w:pStyle w:val="TDC1"/>
        <w:tabs>
          <w:tab w:val="left" w:pos="880"/>
          <w:tab w:val="right" w:leader="dot" w:pos="7702"/>
        </w:tabs>
        <w:rPr>
          <w:rFonts w:cstheme="minorBidi"/>
          <w:b w:val="0"/>
          <w:bCs w:val="0"/>
          <w:caps w:val="0"/>
          <w:noProof/>
          <w:sz w:val="24"/>
          <w:szCs w:val="24"/>
          <w:lang w:eastAsia="es-ES_tradnl"/>
        </w:rPr>
      </w:pPr>
      <w:hyperlink w:anchor="_Toc13150643" w:history="1">
        <w:r w:rsidR="008A5041" w:rsidRPr="00D7508B">
          <w:rPr>
            <w:rStyle w:val="Hipervnculo"/>
            <w:rFonts w:cs="Times New Roman"/>
            <w:noProof/>
          </w:rPr>
          <w:t>a.</w:t>
        </w:r>
        <w:r w:rsidR="008A5041">
          <w:rPr>
            <w:rFonts w:cstheme="minorBidi"/>
            <w:b w:val="0"/>
            <w:bCs w:val="0"/>
            <w:caps w:val="0"/>
            <w:noProof/>
            <w:sz w:val="24"/>
            <w:szCs w:val="24"/>
            <w:lang w:eastAsia="es-ES_tradnl"/>
          </w:rPr>
          <w:tab/>
        </w:r>
        <w:r w:rsidR="008A5041" w:rsidRPr="00D7508B">
          <w:rPr>
            <w:rStyle w:val="Hipervnculo"/>
            <w:rFonts w:cs="Times New Roman"/>
            <w:noProof/>
          </w:rPr>
          <w:t>Análisis de los Componentes Principales (PCA) de los RNAs no codificantes</w:t>
        </w:r>
        <w:r w:rsidR="008A5041">
          <w:rPr>
            <w:noProof/>
            <w:webHidden/>
          </w:rPr>
          <w:tab/>
        </w:r>
        <w:r w:rsidR="008A5041">
          <w:rPr>
            <w:noProof/>
            <w:webHidden/>
          </w:rPr>
          <w:fldChar w:fldCharType="begin"/>
        </w:r>
        <w:r w:rsidR="008A5041">
          <w:rPr>
            <w:noProof/>
            <w:webHidden/>
          </w:rPr>
          <w:instrText xml:space="preserve"> PAGEREF _Toc13150643 \h </w:instrText>
        </w:r>
        <w:r w:rsidR="008A5041">
          <w:rPr>
            <w:noProof/>
            <w:webHidden/>
          </w:rPr>
        </w:r>
        <w:r w:rsidR="008A5041">
          <w:rPr>
            <w:noProof/>
            <w:webHidden/>
          </w:rPr>
          <w:fldChar w:fldCharType="separate"/>
        </w:r>
        <w:r w:rsidR="008A5041">
          <w:rPr>
            <w:noProof/>
            <w:webHidden/>
          </w:rPr>
          <w:t>19</w:t>
        </w:r>
        <w:r w:rsidR="008A5041">
          <w:rPr>
            <w:noProof/>
            <w:webHidden/>
          </w:rPr>
          <w:fldChar w:fldCharType="end"/>
        </w:r>
      </w:hyperlink>
    </w:p>
    <w:p w14:paraId="2BF0B085" w14:textId="7F40D5EB" w:rsidR="008A5041" w:rsidRDefault="00705686">
      <w:pPr>
        <w:pStyle w:val="TDC1"/>
        <w:tabs>
          <w:tab w:val="left" w:pos="880"/>
          <w:tab w:val="right" w:leader="dot" w:pos="7702"/>
        </w:tabs>
        <w:rPr>
          <w:rFonts w:cstheme="minorBidi"/>
          <w:b w:val="0"/>
          <w:bCs w:val="0"/>
          <w:caps w:val="0"/>
          <w:noProof/>
          <w:sz w:val="24"/>
          <w:szCs w:val="24"/>
          <w:lang w:eastAsia="es-ES_tradnl"/>
        </w:rPr>
      </w:pPr>
      <w:hyperlink w:anchor="_Toc13150644" w:history="1">
        <w:r w:rsidR="008A5041" w:rsidRPr="00D7508B">
          <w:rPr>
            <w:rStyle w:val="Hipervnculo"/>
            <w:rFonts w:cs="Times New Roman"/>
            <w:noProof/>
          </w:rPr>
          <w:t>b.</w:t>
        </w:r>
        <w:r w:rsidR="008A5041">
          <w:rPr>
            <w:rFonts w:cstheme="minorBidi"/>
            <w:b w:val="0"/>
            <w:bCs w:val="0"/>
            <w:caps w:val="0"/>
            <w:noProof/>
            <w:sz w:val="24"/>
            <w:szCs w:val="24"/>
            <w:lang w:eastAsia="es-ES_tradnl"/>
          </w:rPr>
          <w:tab/>
        </w:r>
        <w:r w:rsidR="008A5041" w:rsidRPr="00D7508B">
          <w:rPr>
            <w:rStyle w:val="Hipervnculo"/>
            <w:rFonts w:cs="Times New Roman"/>
            <w:noProof/>
          </w:rPr>
          <w:t>Heatmap</w:t>
        </w:r>
        <w:r w:rsidR="008A5041">
          <w:rPr>
            <w:noProof/>
            <w:webHidden/>
          </w:rPr>
          <w:tab/>
        </w:r>
        <w:r w:rsidR="008A5041">
          <w:rPr>
            <w:noProof/>
            <w:webHidden/>
          </w:rPr>
          <w:fldChar w:fldCharType="begin"/>
        </w:r>
        <w:r w:rsidR="008A5041">
          <w:rPr>
            <w:noProof/>
            <w:webHidden/>
          </w:rPr>
          <w:instrText xml:space="preserve"> PAGEREF _Toc13150644 \h </w:instrText>
        </w:r>
        <w:r w:rsidR="008A5041">
          <w:rPr>
            <w:noProof/>
            <w:webHidden/>
          </w:rPr>
        </w:r>
        <w:r w:rsidR="008A5041">
          <w:rPr>
            <w:noProof/>
            <w:webHidden/>
          </w:rPr>
          <w:fldChar w:fldCharType="separate"/>
        </w:r>
        <w:r w:rsidR="008A5041">
          <w:rPr>
            <w:noProof/>
            <w:webHidden/>
          </w:rPr>
          <w:t>20</w:t>
        </w:r>
        <w:r w:rsidR="008A5041">
          <w:rPr>
            <w:noProof/>
            <w:webHidden/>
          </w:rPr>
          <w:fldChar w:fldCharType="end"/>
        </w:r>
      </w:hyperlink>
    </w:p>
    <w:p w14:paraId="4BB0A041" w14:textId="3C4CB991" w:rsidR="008A5041" w:rsidRDefault="00705686">
      <w:pPr>
        <w:pStyle w:val="TDC1"/>
        <w:tabs>
          <w:tab w:val="left" w:pos="880"/>
          <w:tab w:val="right" w:leader="dot" w:pos="7702"/>
        </w:tabs>
        <w:rPr>
          <w:rFonts w:cstheme="minorBidi"/>
          <w:b w:val="0"/>
          <w:bCs w:val="0"/>
          <w:caps w:val="0"/>
          <w:noProof/>
          <w:sz w:val="24"/>
          <w:szCs w:val="24"/>
          <w:lang w:eastAsia="es-ES_tradnl"/>
        </w:rPr>
      </w:pPr>
      <w:hyperlink w:anchor="_Toc13150645" w:history="1">
        <w:r w:rsidR="008A5041" w:rsidRPr="00D7508B">
          <w:rPr>
            <w:rStyle w:val="Hipervnculo"/>
            <w:rFonts w:cs="Times New Roman"/>
            <w:noProof/>
          </w:rPr>
          <w:t>4.2</w:t>
        </w:r>
        <w:r w:rsidR="008A5041">
          <w:rPr>
            <w:rFonts w:cstheme="minorBidi"/>
            <w:b w:val="0"/>
            <w:bCs w:val="0"/>
            <w:caps w:val="0"/>
            <w:noProof/>
            <w:sz w:val="24"/>
            <w:szCs w:val="24"/>
            <w:lang w:eastAsia="es-ES_tradnl"/>
          </w:rPr>
          <w:tab/>
        </w:r>
        <w:r w:rsidR="008A5041" w:rsidRPr="00D7508B">
          <w:rPr>
            <w:rStyle w:val="Hipervnculo"/>
            <w:rFonts w:cs="Times New Roman"/>
            <w:noProof/>
          </w:rPr>
          <w:t>Ciclo celular</w:t>
        </w:r>
        <w:r w:rsidR="008A5041">
          <w:rPr>
            <w:noProof/>
            <w:webHidden/>
          </w:rPr>
          <w:tab/>
        </w:r>
        <w:r w:rsidR="008A5041">
          <w:rPr>
            <w:noProof/>
            <w:webHidden/>
          </w:rPr>
          <w:fldChar w:fldCharType="begin"/>
        </w:r>
        <w:r w:rsidR="008A5041">
          <w:rPr>
            <w:noProof/>
            <w:webHidden/>
          </w:rPr>
          <w:instrText xml:space="preserve"> PAGEREF _Toc13150645 \h </w:instrText>
        </w:r>
        <w:r w:rsidR="008A5041">
          <w:rPr>
            <w:noProof/>
            <w:webHidden/>
          </w:rPr>
        </w:r>
        <w:r w:rsidR="008A5041">
          <w:rPr>
            <w:noProof/>
            <w:webHidden/>
          </w:rPr>
          <w:fldChar w:fldCharType="separate"/>
        </w:r>
        <w:r w:rsidR="008A5041">
          <w:rPr>
            <w:noProof/>
            <w:webHidden/>
          </w:rPr>
          <w:t>22</w:t>
        </w:r>
        <w:r w:rsidR="008A5041">
          <w:rPr>
            <w:noProof/>
            <w:webHidden/>
          </w:rPr>
          <w:fldChar w:fldCharType="end"/>
        </w:r>
      </w:hyperlink>
    </w:p>
    <w:p w14:paraId="5200B175" w14:textId="4FA58A55" w:rsidR="008A5041" w:rsidRDefault="00705686">
      <w:pPr>
        <w:pStyle w:val="TDC1"/>
        <w:tabs>
          <w:tab w:val="left" w:pos="880"/>
          <w:tab w:val="right" w:leader="dot" w:pos="7702"/>
        </w:tabs>
        <w:rPr>
          <w:rFonts w:cstheme="minorBidi"/>
          <w:b w:val="0"/>
          <w:bCs w:val="0"/>
          <w:caps w:val="0"/>
          <w:noProof/>
          <w:sz w:val="24"/>
          <w:szCs w:val="24"/>
          <w:lang w:eastAsia="es-ES_tradnl"/>
        </w:rPr>
      </w:pPr>
      <w:hyperlink w:anchor="_Toc13150646" w:history="1">
        <w:r w:rsidR="008A5041" w:rsidRPr="00D7508B">
          <w:rPr>
            <w:rStyle w:val="Hipervnculo"/>
            <w:rFonts w:cs="Times New Roman"/>
            <w:noProof/>
          </w:rPr>
          <w:t>4.3</w:t>
        </w:r>
        <w:r w:rsidR="008A5041">
          <w:rPr>
            <w:rFonts w:cstheme="minorBidi"/>
            <w:b w:val="0"/>
            <w:bCs w:val="0"/>
            <w:caps w:val="0"/>
            <w:noProof/>
            <w:sz w:val="24"/>
            <w:szCs w:val="24"/>
            <w:lang w:eastAsia="es-ES_tradnl"/>
          </w:rPr>
          <w:tab/>
        </w:r>
        <w:r w:rsidR="008A5041" w:rsidRPr="00D7508B">
          <w:rPr>
            <w:rStyle w:val="Hipervnculo"/>
            <w:rFonts w:cs="Times New Roman"/>
            <w:noProof/>
          </w:rPr>
          <w:t>Apoptosis</w:t>
        </w:r>
        <w:r w:rsidR="008A5041">
          <w:rPr>
            <w:noProof/>
            <w:webHidden/>
          </w:rPr>
          <w:tab/>
        </w:r>
        <w:r w:rsidR="008A5041">
          <w:rPr>
            <w:noProof/>
            <w:webHidden/>
          </w:rPr>
          <w:fldChar w:fldCharType="begin"/>
        </w:r>
        <w:r w:rsidR="008A5041">
          <w:rPr>
            <w:noProof/>
            <w:webHidden/>
          </w:rPr>
          <w:instrText xml:space="preserve"> PAGEREF _Toc13150646 \h </w:instrText>
        </w:r>
        <w:r w:rsidR="008A5041">
          <w:rPr>
            <w:noProof/>
            <w:webHidden/>
          </w:rPr>
        </w:r>
        <w:r w:rsidR="008A5041">
          <w:rPr>
            <w:noProof/>
            <w:webHidden/>
          </w:rPr>
          <w:fldChar w:fldCharType="separate"/>
        </w:r>
        <w:r w:rsidR="008A5041">
          <w:rPr>
            <w:noProof/>
            <w:webHidden/>
          </w:rPr>
          <w:t>24</w:t>
        </w:r>
        <w:r w:rsidR="008A5041">
          <w:rPr>
            <w:noProof/>
            <w:webHidden/>
          </w:rPr>
          <w:fldChar w:fldCharType="end"/>
        </w:r>
      </w:hyperlink>
    </w:p>
    <w:p w14:paraId="7FA4B928" w14:textId="6B408E64" w:rsidR="008A5041" w:rsidRDefault="00705686">
      <w:pPr>
        <w:pStyle w:val="TDC1"/>
        <w:tabs>
          <w:tab w:val="left" w:pos="880"/>
          <w:tab w:val="right" w:leader="dot" w:pos="7702"/>
        </w:tabs>
        <w:rPr>
          <w:rFonts w:cstheme="minorBidi"/>
          <w:b w:val="0"/>
          <w:bCs w:val="0"/>
          <w:caps w:val="0"/>
          <w:noProof/>
          <w:sz w:val="24"/>
          <w:szCs w:val="24"/>
          <w:lang w:eastAsia="es-ES_tradnl"/>
        </w:rPr>
      </w:pPr>
      <w:hyperlink w:anchor="_Toc13150647" w:history="1">
        <w:r w:rsidR="008A5041" w:rsidRPr="00D7508B">
          <w:rPr>
            <w:rStyle w:val="Hipervnculo"/>
            <w:noProof/>
          </w:rPr>
          <w:t>4.4</w:t>
        </w:r>
        <w:r w:rsidR="008A5041">
          <w:rPr>
            <w:rFonts w:cstheme="minorBidi"/>
            <w:b w:val="0"/>
            <w:bCs w:val="0"/>
            <w:caps w:val="0"/>
            <w:noProof/>
            <w:sz w:val="24"/>
            <w:szCs w:val="24"/>
            <w:lang w:eastAsia="es-ES_tradnl"/>
          </w:rPr>
          <w:tab/>
        </w:r>
        <w:r w:rsidR="008A5041" w:rsidRPr="00D7508B">
          <w:rPr>
            <w:rStyle w:val="Hipervnculo"/>
            <w:noProof/>
          </w:rPr>
          <w:t>Estudio de la expresión génica</w:t>
        </w:r>
        <w:r w:rsidR="008A5041">
          <w:rPr>
            <w:noProof/>
            <w:webHidden/>
          </w:rPr>
          <w:tab/>
        </w:r>
        <w:r w:rsidR="008A5041">
          <w:rPr>
            <w:noProof/>
            <w:webHidden/>
          </w:rPr>
          <w:fldChar w:fldCharType="begin"/>
        </w:r>
        <w:r w:rsidR="008A5041">
          <w:rPr>
            <w:noProof/>
            <w:webHidden/>
          </w:rPr>
          <w:instrText xml:space="preserve"> PAGEREF _Toc13150647 \h </w:instrText>
        </w:r>
        <w:r w:rsidR="008A5041">
          <w:rPr>
            <w:noProof/>
            <w:webHidden/>
          </w:rPr>
        </w:r>
        <w:r w:rsidR="008A5041">
          <w:rPr>
            <w:noProof/>
            <w:webHidden/>
          </w:rPr>
          <w:fldChar w:fldCharType="separate"/>
        </w:r>
        <w:r w:rsidR="008A5041">
          <w:rPr>
            <w:noProof/>
            <w:webHidden/>
          </w:rPr>
          <w:t>26</w:t>
        </w:r>
        <w:r w:rsidR="008A5041">
          <w:rPr>
            <w:noProof/>
            <w:webHidden/>
          </w:rPr>
          <w:fldChar w:fldCharType="end"/>
        </w:r>
      </w:hyperlink>
    </w:p>
    <w:p w14:paraId="6D6023B2" w14:textId="67C87307" w:rsidR="008A5041" w:rsidRDefault="00705686">
      <w:pPr>
        <w:pStyle w:val="TDC1"/>
        <w:tabs>
          <w:tab w:val="left" w:pos="880"/>
          <w:tab w:val="right" w:leader="dot" w:pos="7702"/>
        </w:tabs>
        <w:rPr>
          <w:rFonts w:cstheme="minorBidi"/>
          <w:b w:val="0"/>
          <w:bCs w:val="0"/>
          <w:caps w:val="0"/>
          <w:noProof/>
          <w:sz w:val="24"/>
          <w:szCs w:val="24"/>
          <w:lang w:eastAsia="es-ES_tradnl"/>
        </w:rPr>
      </w:pPr>
      <w:hyperlink w:anchor="_Toc13150648" w:history="1">
        <w:r w:rsidR="008A5041" w:rsidRPr="00D7508B">
          <w:rPr>
            <w:rStyle w:val="Hipervnculo"/>
            <w:noProof/>
          </w:rPr>
          <w:t>5.</w:t>
        </w:r>
        <w:r w:rsidR="008A5041">
          <w:rPr>
            <w:rFonts w:cstheme="minorBidi"/>
            <w:b w:val="0"/>
            <w:bCs w:val="0"/>
            <w:caps w:val="0"/>
            <w:noProof/>
            <w:sz w:val="24"/>
            <w:szCs w:val="24"/>
            <w:lang w:eastAsia="es-ES_tradnl"/>
          </w:rPr>
          <w:tab/>
        </w:r>
        <w:r w:rsidR="008A5041" w:rsidRPr="00D7508B">
          <w:rPr>
            <w:rStyle w:val="Hipervnculo"/>
            <w:noProof/>
          </w:rPr>
          <w:t>DISCUSIÓN</w:t>
        </w:r>
        <w:r w:rsidR="008A5041">
          <w:rPr>
            <w:noProof/>
            <w:webHidden/>
          </w:rPr>
          <w:tab/>
        </w:r>
        <w:r w:rsidR="008A5041">
          <w:rPr>
            <w:noProof/>
            <w:webHidden/>
          </w:rPr>
          <w:fldChar w:fldCharType="begin"/>
        </w:r>
        <w:r w:rsidR="008A5041">
          <w:rPr>
            <w:noProof/>
            <w:webHidden/>
          </w:rPr>
          <w:instrText xml:space="preserve"> PAGEREF _Toc13150648 \h </w:instrText>
        </w:r>
        <w:r w:rsidR="008A5041">
          <w:rPr>
            <w:noProof/>
            <w:webHidden/>
          </w:rPr>
        </w:r>
        <w:r w:rsidR="008A5041">
          <w:rPr>
            <w:noProof/>
            <w:webHidden/>
          </w:rPr>
          <w:fldChar w:fldCharType="separate"/>
        </w:r>
        <w:r w:rsidR="008A5041">
          <w:rPr>
            <w:noProof/>
            <w:webHidden/>
          </w:rPr>
          <w:t>28</w:t>
        </w:r>
        <w:r w:rsidR="008A5041">
          <w:rPr>
            <w:noProof/>
            <w:webHidden/>
          </w:rPr>
          <w:fldChar w:fldCharType="end"/>
        </w:r>
      </w:hyperlink>
    </w:p>
    <w:p w14:paraId="1C4660B9" w14:textId="42C03583" w:rsidR="008A5041" w:rsidRDefault="00705686">
      <w:pPr>
        <w:pStyle w:val="TDC1"/>
        <w:tabs>
          <w:tab w:val="left" w:pos="880"/>
          <w:tab w:val="right" w:leader="dot" w:pos="7702"/>
        </w:tabs>
        <w:rPr>
          <w:rFonts w:cstheme="minorBidi"/>
          <w:b w:val="0"/>
          <w:bCs w:val="0"/>
          <w:caps w:val="0"/>
          <w:noProof/>
          <w:sz w:val="24"/>
          <w:szCs w:val="24"/>
          <w:lang w:eastAsia="es-ES_tradnl"/>
        </w:rPr>
      </w:pPr>
      <w:hyperlink w:anchor="_Toc13150649" w:history="1">
        <w:r w:rsidR="008A5041" w:rsidRPr="00D7508B">
          <w:rPr>
            <w:rStyle w:val="Hipervnculo"/>
            <w:rFonts w:cs="Times New Roman"/>
            <w:noProof/>
          </w:rPr>
          <w:t>5.1</w:t>
        </w:r>
        <w:r w:rsidR="008A5041">
          <w:rPr>
            <w:rFonts w:cstheme="minorBidi"/>
            <w:b w:val="0"/>
            <w:bCs w:val="0"/>
            <w:caps w:val="0"/>
            <w:noProof/>
            <w:sz w:val="24"/>
            <w:szCs w:val="24"/>
            <w:lang w:eastAsia="es-ES_tradnl"/>
          </w:rPr>
          <w:tab/>
        </w:r>
        <w:r w:rsidR="008A5041" w:rsidRPr="00D7508B">
          <w:rPr>
            <w:rStyle w:val="Hipervnculo"/>
            <w:rFonts w:cs="Times New Roman"/>
            <w:noProof/>
          </w:rPr>
          <w:t>Determinación de miRNAs</w:t>
        </w:r>
        <w:r w:rsidR="008A5041">
          <w:rPr>
            <w:noProof/>
            <w:webHidden/>
          </w:rPr>
          <w:tab/>
        </w:r>
        <w:r w:rsidR="008A5041">
          <w:rPr>
            <w:noProof/>
            <w:webHidden/>
          </w:rPr>
          <w:fldChar w:fldCharType="begin"/>
        </w:r>
        <w:r w:rsidR="008A5041">
          <w:rPr>
            <w:noProof/>
            <w:webHidden/>
          </w:rPr>
          <w:instrText xml:space="preserve"> PAGEREF _Toc13150649 \h </w:instrText>
        </w:r>
        <w:r w:rsidR="008A5041">
          <w:rPr>
            <w:noProof/>
            <w:webHidden/>
          </w:rPr>
        </w:r>
        <w:r w:rsidR="008A5041">
          <w:rPr>
            <w:noProof/>
            <w:webHidden/>
          </w:rPr>
          <w:fldChar w:fldCharType="separate"/>
        </w:r>
        <w:r w:rsidR="008A5041">
          <w:rPr>
            <w:noProof/>
            <w:webHidden/>
          </w:rPr>
          <w:t>28</w:t>
        </w:r>
        <w:r w:rsidR="008A5041">
          <w:rPr>
            <w:noProof/>
            <w:webHidden/>
          </w:rPr>
          <w:fldChar w:fldCharType="end"/>
        </w:r>
      </w:hyperlink>
    </w:p>
    <w:p w14:paraId="52F952D3" w14:textId="4041BCBE" w:rsidR="008A5041" w:rsidRDefault="00705686">
      <w:pPr>
        <w:pStyle w:val="TDC1"/>
        <w:tabs>
          <w:tab w:val="left" w:pos="880"/>
          <w:tab w:val="right" w:leader="dot" w:pos="7702"/>
        </w:tabs>
        <w:rPr>
          <w:rFonts w:cstheme="minorBidi"/>
          <w:b w:val="0"/>
          <w:bCs w:val="0"/>
          <w:caps w:val="0"/>
          <w:noProof/>
          <w:sz w:val="24"/>
          <w:szCs w:val="24"/>
          <w:lang w:eastAsia="es-ES_tradnl"/>
        </w:rPr>
      </w:pPr>
      <w:hyperlink w:anchor="_Toc13150650" w:history="1">
        <w:r w:rsidR="008A5041" w:rsidRPr="00D7508B">
          <w:rPr>
            <w:rStyle w:val="Hipervnculo"/>
            <w:noProof/>
          </w:rPr>
          <w:t>5.2</w:t>
        </w:r>
        <w:r w:rsidR="008A5041">
          <w:rPr>
            <w:rFonts w:cstheme="minorBidi"/>
            <w:b w:val="0"/>
            <w:bCs w:val="0"/>
            <w:caps w:val="0"/>
            <w:noProof/>
            <w:sz w:val="24"/>
            <w:szCs w:val="24"/>
            <w:lang w:eastAsia="es-ES_tradnl"/>
          </w:rPr>
          <w:tab/>
        </w:r>
        <w:r w:rsidR="008A5041" w:rsidRPr="00D7508B">
          <w:rPr>
            <w:rStyle w:val="Hipervnculo"/>
            <w:noProof/>
          </w:rPr>
          <w:t>Ciclo celular</w:t>
        </w:r>
        <w:r w:rsidR="008A5041">
          <w:rPr>
            <w:noProof/>
            <w:webHidden/>
          </w:rPr>
          <w:tab/>
        </w:r>
        <w:r w:rsidR="008A5041">
          <w:rPr>
            <w:noProof/>
            <w:webHidden/>
          </w:rPr>
          <w:fldChar w:fldCharType="begin"/>
        </w:r>
        <w:r w:rsidR="008A5041">
          <w:rPr>
            <w:noProof/>
            <w:webHidden/>
          </w:rPr>
          <w:instrText xml:space="preserve"> PAGEREF _Toc13150650 \h </w:instrText>
        </w:r>
        <w:r w:rsidR="008A5041">
          <w:rPr>
            <w:noProof/>
            <w:webHidden/>
          </w:rPr>
        </w:r>
        <w:r w:rsidR="008A5041">
          <w:rPr>
            <w:noProof/>
            <w:webHidden/>
          </w:rPr>
          <w:fldChar w:fldCharType="separate"/>
        </w:r>
        <w:r w:rsidR="008A5041">
          <w:rPr>
            <w:noProof/>
            <w:webHidden/>
          </w:rPr>
          <w:t>29</w:t>
        </w:r>
        <w:r w:rsidR="008A5041">
          <w:rPr>
            <w:noProof/>
            <w:webHidden/>
          </w:rPr>
          <w:fldChar w:fldCharType="end"/>
        </w:r>
      </w:hyperlink>
    </w:p>
    <w:p w14:paraId="41EB5CA4" w14:textId="2DDA6E91" w:rsidR="008A5041" w:rsidRDefault="00705686">
      <w:pPr>
        <w:pStyle w:val="TDC1"/>
        <w:tabs>
          <w:tab w:val="left" w:pos="880"/>
          <w:tab w:val="right" w:leader="dot" w:pos="7702"/>
        </w:tabs>
        <w:rPr>
          <w:rFonts w:cstheme="minorBidi"/>
          <w:b w:val="0"/>
          <w:bCs w:val="0"/>
          <w:caps w:val="0"/>
          <w:noProof/>
          <w:sz w:val="24"/>
          <w:szCs w:val="24"/>
          <w:lang w:eastAsia="es-ES_tradnl"/>
        </w:rPr>
      </w:pPr>
      <w:hyperlink w:anchor="_Toc13150651" w:history="1">
        <w:r w:rsidR="008A5041" w:rsidRPr="00D7508B">
          <w:rPr>
            <w:rStyle w:val="Hipervnculo"/>
            <w:noProof/>
          </w:rPr>
          <w:t>5.3</w:t>
        </w:r>
        <w:r w:rsidR="008A5041">
          <w:rPr>
            <w:rFonts w:cstheme="minorBidi"/>
            <w:b w:val="0"/>
            <w:bCs w:val="0"/>
            <w:caps w:val="0"/>
            <w:noProof/>
            <w:sz w:val="24"/>
            <w:szCs w:val="24"/>
            <w:lang w:eastAsia="es-ES_tradnl"/>
          </w:rPr>
          <w:tab/>
        </w:r>
        <w:r w:rsidR="008A5041" w:rsidRPr="00D7508B">
          <w:rPr>
            <w:rStyle w:val="Hipervnculo"/>
            <w:noProof/>
          </w:rPr>
          <w:t>Apoptosis</w:t>
        </w:r>
        <w:r w:rsidR="008A5041">
          <w:rPr>
            <w:noProof/>
            <w:webHidden/>
          </w:rPr>
          <w:tab/>
        </w:r>
        <w:r w:rsidR="008A5041">
          <w:rPr>
            <w:noProof/>
            <w:webHidden/>
          </w:rPr>
          <w:fldChar w:fldCharType="begin"/>
        </w:r>
        <w:r w:rsidR="008A5041">
          <w:rPr>
            <w:noProof/>
            <w:webHidden/>
          </w:rPr>
          <w:instrText xml:space="preserve"> PAGEREF _Toc13150651 \h </w:instrText>
        </w:r>
        <w:r w:rsidR="008A5041">
          <w:rPr>
            <w:noProof/>
            <w:webHidden/>
          </w:rPr>
        </w:r>
        <w:r w:rsidR="008A5041">
          <w:rPr>
            <w:noProof/>
            <w:webHidden/>
          </w:rPr>
          <w:fldChar w:fldCharType="separate"/>
        </w:r>
        <w:r w:rsidR="008A5041">
          <w:rPr>
            <w:noProof/>
            <w:webHidden/>
          </w:rPr>
          <w:t>30</w:t>
        </w:r>
        <w:r w:rsidR="008A5041">
          <w:rPr>
            <w:noProof/>
            <w:webHidden/>
          </w:rPr>
          <w:fldChar w:fldCharType="end"/>
        </w:r>
      </w:hyperlink>
    </w:p>
    <w:p w14:paraId="7D4DE04F" w14:textId="758945E6" w:rsidR="008A5041" w:rsidRDefault="00705686">
      <w:pPr>
        <w:pStyle w:val="TDC1"/>
        <w:tabs>
          <w:tab w:val="left" w:pos="880"/>
          <w:tab w:val="right" w:leader="dot" w:pos="7702"/>
        </w:tabs>
        <w:rPr>
          <w:rFonts w:cstheme="minorBidi"/>
          <w:b w:val="0"/>
          <w:bCs w:val="0"/>
          <w:caps w:val="0"/>
          <w:noProof/>
          <w:sz w:val="24"/>
          <w:szCs w:val="24"/>
          <w:lang w:eastAsia="es-ES_tradnl"/>
        </w:rPr>
      </w:pPr>
      <w:hyperlink w:anchor="_Toc13150652" w:history="1">
        <w:r w:rsidR="008A5041" w:rsidRPr="00D7508B">
          <w:rPr>
            <w:rStyle w:val="Hipervnculo"/>
            <w:noProof/>
          </w:rPr>
          <w:t>5.4</w:t>
        </w:r>
        <w:r w:rsidR="008A5041">
          <w:rPr>
            <w:rFonts w:cstheme="minorBidi"/>
            <w:b w:val="0"/>
            <w:bCs w:val="0"/>
            <w:caps w:val="0"/>
            <w:noProof/>
            <w:sz w:val="24"/>
            <w:szCs w:val="24"/>
            <w:lang w:eastAsia="es-ES_tradnl"/>
          </w:rPr>
          <w:tab/>
        </w:r>
        <w:r w:rsidR="008A5041" w:rsidRPr="00D7508B">
          <w:rPr>
            <w:rStyle w:val="Hipervnculo"/>
            <w:noProof/>
          </w:rPr>
          <w:t>Estudio de la expresión génica</w:t>
        </w:r>
        <w:r w:rsidR="008A5041">
          <w:rPr>
            <w:noProof/>
            <w:webHidden/>
          </w:rPr>
          <w:tab/>
        </w:r>
        <w:r w:rsidR="008A5041">
          <w:rPr>
            <w:noProof/>
            <w:webHidden/>
          </w:rPr>
          <w:fldChar w:fldCharType="begin"/>
        </w:r>
        <w:r w:rsidR="008A5041">
          <w:rPr>
            <w:noProof/>
            <w:webHidden/>
          </w:rPr>
          <w:instrText xml:space="preserve"> PAGEREF _Toc13150652 \h </w:instrText>
        </w:r>
        <w:r w:rsidR="008A5041">
          <w:rPr>
            <w:noProof/>
            <w:webHidden/>
          </w:rPr>
        </w:r>
        <w:r w:rsidR="008A5041">
          <w:rPr>
            <w:noProof/>
            <w:webHidden/>
          </w:rPr>
          <w:fldChar w:fldCharType="separate"/>
        </w:r>
        <w:r w:rsidR="008A5041">
          <w:rPr>
            <w:noProof/>
            <w:webHidden/>
          </w:rPr>
          <w:t>30</w:t>
        </w:r>
        <w:r w:rsidR="008A5041">
          <w:rPr>
            <w:noProof/>
            <w:webHidden/>
          </w:rPr>
          <w:fldChar w:fldCharType="end"/>
        </w:r>
      </w:hyperlink>
    </w:p>
    <w:p w14:paraId="2FA323A5" w14:textId="478A9855" w:rsidR="008A5041" w:rsidRDefault="00705686">
      <w:pPr>
        <w:pStyle w:val="TDC1"/>
        <w:tabs>
          <w:tab w:val="left" w:pos="880"/>
          <w:tab w:val="right" w:leader="dot" w:pos="7702"/>
        </w:tabs>
        <w:rPr>
          <w:rFonts w:cstheme="minorBidi"/>
          <w:b w:val="0"/>
          <w:bCs w:val="0"/>
          <w:caps w:val="0"/>
          <w:noProof/>
          <w:sz w:val="24"/>
          <w:szCs w:val="24"/>
          <w:lang w:eastAsia="es-ES_tradnl"/>
        </w:rPr>
      </w:pPr>
      <w:hyperlink w:anchor="_Toc13150653" w:history="1">
        <w:r w:rsidR="008A5041" w:rsidRPr="00D7508B">
          <w:rPr>
            <w:rStyle w:val="Hipervnculo"/>
            <w:rFonts w:cs="Times New Roman"/>
            <w:noProof/>
          </w:rPr>
          <w:t>6.</w:t>
        </w:r>
        <w:r w:rsidR="008A5041">
          <w:rPr>
            <w:rFonts w:cstheme="minorBidi"/>
            <w:b w:val="0"/>
            <w:bCs w:val="0"/>
            <w:caps w:val="0"/>
            <w:noProof/>
            <w:sz w:val="24"/>
            <w:szCs w:val="24"/>
            <w:lang w:eastAsia="es-ES_tradnl"/>
          </w:rPr>
          <w:tab/>
        </w:r>
        <w:r w:rsidR="008A5041" w:rsidRPr="00D7508B">
          <w:rPr>
            <w:rStyle w:val="Hipervnculo"/>
            <w:rFonts w:cs="Times New Roman"/>
            <w:noProof/>
          </w:rPr>
          <w:t>CONCLUSIONES</w:t>
        </w:r>
        <w:r w:rsidR="008A5041">
          <w:rPr>
            <w:noProof/>
            <w:webHidden/>
          </w:rPr>
          <w:tab/>
        </w:r>
        <w:r w:rsidR="008A5041">
          <w:rPr>
            <w:noProof/>
            <w:webHidden/>
          </w:rPr>
          <w:fldChar w:fldCharType="begin"/>
        </w:r>
        <w:r w:rsidR="008A5041">
          <w:rPr>
            <w:noProof/>
            <w:webHidden/>
          </w:rPr>
          <w:instrText xml:space="preserve"> PAGEREF _Toc13150653 \h </w:instrText>
        </w:r>
        <w:r w:rsidR="008A5041">
          <w:rPr>
            <w:noProof/>
            <w:webHidden/>
          </w:rPr>
        </w:r>
        <w:r w:rsidR="008A5041">
          <w:rPr>
            <w:noProof/>
            <w:webHidden/>
          </w:rPr>
          <w:fldChar w:fldCharType="separate"/>
        </w:r>
        <w:r w:rsidR="008A5041">
          <w:rPr>
            <w:noProof/>
            <w:webHidden/>
          </w:rPr>
          <w:t>31</w:t>
        </w:r>
        <w:r w:rsidR="008A5041">
          <w:rPr>
            <w:noProof/>
            <w:webHidden/>
          </w:rPr>
          <w:fldChar w:fldCharType="end"/>
        </w:r>
      </w:hyperlink>
    </w:p>
    <w:p w14:paraId="209B4EFB" w14:textId="3F87CD66" w:rsidR="008A5041" w:rsidRDefault="00705686">
      <w:pPr>
        <w:pStyle w:val="TDC1"/>
        <w:tabs>
          <w:tab w:val="left" w:pos="880"/>
          <w:tab w:val="right" w:leader="dot" w:pos="7702"/>
        </w:tabs>
        <w:rPr>
          <w:rFonts w:cstheme="minorBidi"/>
          <w:b w:val="0"/>
          <w:bCs w:val="0"/>
          <w:caps w:val="0"/>
          <w:noProof/>
          <w:sz w:val="24"/>
          <w:szCs w:val="24"/>
          <w:lang w:eastAsia="es-ES_tradnl"/>
        </w:rPr>
      </w:pPr>
      <w:hyperlink w:anchor="_Toc13150654" w:history="1">
        <w:r w:rsidR="008A5041" w:rsidRPr="00D7508B">
          <w:rPr>
            <w:rStyle w:val="Hipervnculo"/>
            <w:noProof/>
          </w:rPr>
          <w:t>7.</w:t>
        </w:r>
        <w:r w:rsidR="008A5041">
          <w:rPr>
            <w:rFonts w:cstheme="minorBidi"/>
            <w:b w:val="0"/>
            <w:bCs w:val="0"/>
            <w:caps w:val="0"/>
            <w:noProof/>
            <w:sz w:val="24"/>
            <w:szCs w:val="24"/>
            <w:lang w:eastAsia="es-ES_tradnl"/>
          </w:rPr>
          <w:tab/>
        </w:r>
        <w:r w:rsidR="008A5041" w:rsidRPr="00D7508B">
          <w:rPr>
            <w:rStyle w:val="Hipervnculo"/>
            <w:noProof/>
          </w:rPr>
          <w:t>BIBLIOGRAFÍA</w:t>
        </w:r>
        <w:r w:rsidR="008A5041">
          <w:rPr>
            <w:noProof/>
            <w:webHidden/>
          </w:rPr>
          <w:tab/>
        </w:r>
        <w:r w:rsidR="008A5041">
          <w:rPr>
            <w:noProof/>
            <w:webHidden/>
          </w:rPr>
          <w:fldChar w:fldCharType="begin"/>
        </w:r>
        <w:r w:rsidR="008A5041">
          <w:rPr>
            <w:noProof/>
            <w:webHidden/>
          </w:rPr>
          <w:instrText xml:space="preserve"> PAGEREF _Toc13150654 \h </w:instrText>
        </w:r>
        <w:r w:rsidR="008A5041">
          <w:rPr>
            <w:noProof/>
            <w:webHidden/>
          </w:rPr>
        </w:r>
        <w:r w:rsidR="008A5041">
          <w:rPr>
            <w:noProof/>
            <w:webHidden/>
          </w:rPr>
          <w:fldChar w:fldCharType="separate"/>
        </w:r>
        <w:r w:rsidR="008A5041">
          <w:rPr>
            <w:noProof/>
            <w:webHidden/>
          </w:rPr>
          <w:t>32</w:t>
        </w:r>
        <w:r w:rsidR="008A5041">
          <w:rPr>
            <w:noProof/>
            <w:webHidden/>
          </w:rPr>
          <w:fldChar w:fldCharType="end"/>
        </w:r>
      </w:hyperlink>
    </w:p>
    <w:p w14:paraId="0131A517" w14:textId="08729E7E" w:rsidR="008A5041" w:rsidRDefault="00705686">
      <w:pPr>
        <w:pStyle w:val="TDC1"/>
        <w:tabs>
          <w:tab w:val="left" w:pos="880"/>
          <w:tab w:val="right" w:leader="dot" w:pos="7702"/>
        </w:tabs>
        <w:rPr>
          <w:rFonts w:cstheme="minorBidi"/>
          <w:b w:val="0"/>
          <w:bCs w:val="0"/>
          <w:caps w:val="0"/>
          <w:noProof/>
          <w:sz w:val="24"/>
          <w:szCs w:val="24"/>
          <w:lang w:eastAsia="es-ES_tradnl"/>
        </w:rPr>
      </w:pPr>
      <w:hyperlink w:anchor="_Toc13150655" w:history="1">
        <w:r w:rsidR="008A5041" w:rsidRPr="00D7508B">
          <w:rPr>
            <w:rStyle w:val="Hipervnculo"/>
            <w:noProof/>
            <w:lang w:val="en-US"/>
          </w:rPr>
          <w:t>8.</w:t>
        </w:r>
        <w:r w:rsidR="008A5041">
          <w:rPr>
            <w:rFonts w:cstheme="minorBidi"/>
            <w:b w:val="0"/>
            <w:bCs w:val="0"/>
            <w:caps w:val="0"/>
            <w:noProof/>
            <w:sz w:val="24"/>
            <w:szCs w:val="24"/>
            <w:lang w:eastAsia="es-ES_tradnl"/>
          </w:rPr>
          <w:tab/>
        </w:r>
        <w:r w:rsidR="008A5041" w:rsidRPr="00D7508B">
          <w:rPr>
            <w:rStyle w:val="Hipervnculo"/>
            <w:noProof/>
            <w:lang w:val="en-US"/>
          </w:rPr>
          <w:t>ANEXOS</w:t>
        </w:r>
        <w:r w:rsidR="008A5041">
          <w:rPr>
            <w:noProof/>
            <w:webHidden/>
          </w:rPr>
          <w:tab/>
        </w:r>
        <w:r w:rsidR="008A5041">
          <w:rPr>
            <w:noProof/>
            <w:webHidden/>
          </w:rPr>
          <w:fldChar w:fldCharType="begin"/>
        </w:r>
        <w:r w:rsidR="008A5041">
          <w:rPr>
            <w:noProof/>
            <w:webHidden/>
          </w:rPr>
          <w:instrText xml:space="preserve"> PAGEREF _Toc13150655 \h </w:instrText>
        </w:r>
        <w:r w:rsidR="008A5041">
          <w:rPr>
            <w:noProof/>
            <w:webHidden/>
          </w:rPr>
        </w:r>
        <w:r w:rsidR="008A5041">
          <w:rPr>
            <w:noProof/>
            <w:webHidden/>
          </w:rPr>
          <w:fldChar w:fldCharType="separate"/>
        </w:r>
        <w:r w:rsidR="008A5041">
          <w:rPr>
            <w:noProof/>
            <w:webHidden/>
          </w:rPr>
          <w:t>39</w:t>
        </w:r>
        <w:r w:rsidR="008A5041">
          <w:rPr>
            <w:noProof/>
            <w:webHidden/>
          </w:rPr>
          <w:fldChar w:fldCharType="end"/>
        </w:r>
      </w:hyperlink>
    </w:p>
    <w:p w14:paraId="689715C8" w14:textId="4EE0DFEF" w:rsidR="008A5041" w:rsidRDefault="00705686">
      <w:pPr>
        <w:pStyle w:val="TDC1"/>
        <w:tabs>
          <w:tab w:val="right" w:leader="dot" w:pos="7702"/>
        </w:tabs>
        <w:rPr>
          <w:rFonts w:cstheme="minorBidi"/>
          <w:b w:val="0"/>
          <w:bCs w:val="0"/>
          <w:caps w:val="0"/>
          <w:noProof/>
          <w:sz w:val="24"/>
          <w:szCs w:val="24"/>
          <w:lang w:eastAsia="es-ES_tradnl"/>
        </w:rPr>
      </w:pPr>
      <w:hyperlink w:anchor="_Toc13150656" w:history="1">
        <w:r w:rsidR="008A5041" w:rsidRPr="00D7508B">
          <w:rPr>
            <w:rStyle w:val="Hipervnculo"/>
            <w:noProof/>
          </w:rPr>
          <w:t>Anexo I</w:t>
        </w:r>
        <w:r w:rsidR="008A5041">
          <w:rPr>
            <w:noProof/>
            <w:webHidden/>
          </w:rPr>
          <w:tab/>
        </w:r>
        <w:r w:rsidR="008A5041">
          <w:rPr>
            <w:noProof/>
            <w:webHidden/>
          </w:rPr>
          <w:fldChar w:fldCharType="begin"/>
        </w:r>
        <w:r w:rsidR="008A5041">
          <w:rPr>
            <w:noProof/>
            <w:webHidden/>
          </w:rPr>
          <w:instrText xml:space="preserve"> PAGEREF _Toc13150656 \h </w:instrText>
        </w:r>
        <w:r w:rsidR="008A5041">
          <w:rPr>
            <w:noProof/>
            <w:webHidden/>
          </w:rPr>
        </w:r>
        <w:r w:rsidR="008A5041">
          <w:rPr>
            <w:noProof/>
            <w:webHidden/>
          </w:rPr>
          <w:fldChar w:fldCharType="separate"/>
        </w:r>
        <w:r w:rsidR="008A5041">
          <w:rPr>
            <w:noProof/>
            <w:webHidden/>
          </w:rPr>
          <w:t>40</w:t>
        </w:r>
        <w:r w:rsidR="008A5041">
          <w:rPr>
            <w:noProof/>
            <w:webHidden/>
          </w:rPr>
          <w:fldChar w:fldCharType="end"/>
        </w:r>
      </w:hyperlink>
    </w:p>
    <w:p w14:paraId="072B7CDE" w14:textId="7F0678FD" w:rsidR="008A5041" w:rsidRDefault="00705686">
      <w:pPr>
        <w:pStyle w:val="TDC1"/>
        <w:tabs>
          <w:tab w:val="right" w:leader="dot" w:pos="7702"/>
        </w:tabs>
        <w:rPr>
          <w:rFonts w:cstheme="minorBidi"/>
          <w:b w:val="0"/>
          <w:bCs w:val="0"/>
          <w:caps w:val="0"/>
          <w:noProof/>
          <w:sz w:val="24"/>
          <w:szCs w:val="24"/>
          <w:lang w:eastAsia="es-ES_tradnl"/>
        </w:rPr>
      </w:pPr>
      <w:hyperlink w:anchor="_Toc13150657" w:history="1">
        <w:r w:rsidR="008A5041" w:rsidRPr="00D7508B">
          <w:rPr>
            <w:rStyle w:val="Hipervnculo"/>
            <w:noProof/>
            <w:lang w:val="en-US"/>
          </w:rPr>
          <w:t>Anexo II</w:t>
        </w:r>
        <w:r w:rsidR="008A5041">
          <w:rPr>
            <w:noProof/>
            <w:webHidden/>
          </w:rPr>
          <w:tab/>
        </w:r>
        <w:r w:rsidR="008A5041">
          <w:rPr>
            <w:noProof/>
            <w:webHidden/>
          </w:rPr>
          <w:fldChar w:fldCharType="begin"/>
        </w:r>
        <w:r w:rsidR="008A5041">
          <w:rPr>
            <w:noProof/>
            <w:webHidden/>
          </w:rPr>
          <w:instrText xml:space="preserve"> PAGEREF _Toc13150657 \h </w:instrText>
        </w:r>
        <w:r w:rsidR="008A5041">
          <w:rPr>
            <w:noProof/>
            <w:webHidden/>
          </w:rPr>
        </w:r>
        <w:r w:rsidR="008A5041">
          <w:rPr>
            <w:noProof/>
            <w:webHidden/>
          </w:rPr>
          <w:fldChar w:fldCharType="separate"/>
        </w:r>
        <w:r w:rsidR="008A5041">
          <w:rPr>
            <w:noProof/>
            <w:webHidden/>
          </w:rPr>
          <w:t>41</w:t>
        </w:r>
        <w:r w:rsidR="008A5041">
          <w:rPr>
            <w:noProof/>
            <w:webHidden/>
          </w:rPr>
          <w:fldChar w:fldCharType="end"/>
        </w:r>
      </w:hyperlink>
    </w:p>
    <w:p w14:paraId="2A61FC1C" w14:textId="11B831D3" w:rsidR="008A5041" w:rsidRDefault="00705686">
      <w:pPr>
        <w:pStyle w:val="TDC1"/>
        <w:tabs>
          <w:tab w:val="right" w:leader="dot" w:pos="7702"/>
        </w:tabs>
        <w:rPr>
          <w:rFonts w:cstheme="minorBidi"/>
          <w:b w:val="0"/>
          <w:bCs w:val="0"/>
          <w:caps w:val="0"/>
          <w:noProof/>
          <w:sz w:val="24"/>
          <w:szCs w:val="24"/>
          <w:lang w:eastAsia="es-ES_tradnl"/>
        </w:rPr>
      </w:pPr>
      <w:hyperlink w:anchor="_Toc13150658" w:history="1">
        <w:r w:rsidR="008A5041" w:rsidRPr="00D7508B">
          <w:rPr>
            <w:rStyle w:val="Hipervnculo"/>
            <w:noProof/>
            <w:lang w:val="en-US"/>
          </w:rPr>
          <w:t>Anexo III</w:t>
        </w:r>
        <w:r w:rsidR="008A5041">
          <w:rPr>
            <w:noProof/>
            <w:webHidden/>
          </w:rPr>
          <w:tab/>
        </w:r>
        <w:r w:rsidR="008A5041">
          <w:rPr>
            <w:noProof/>
            <w:webHidden/>
          </w:rPr>
          <w:fldChar w:fldCharType="begin"/>
        </w:r>
        <w:r w:rsidR="008A5041">
          <w:rPr>
            <w:noProof/>
            <w:webHidden/>
          </w:rPr>
          <w:instrText xml:space="preserve"> PAGEREF _Toc13150658 \h </w:instrText>
        </w:r>
        <w:r w:rsidR="008A5041">
          <w:rPr>
            <w:noProof/>
            <w:webHidden/>
          </w:rPr>
        </w:r>
        <w:r w:rsidR="008A5041">
          <w:rPr>
            <w:noProof/>
            <w:webHidden/>
          </w:rPr>
          <w:fldChar w:fldCharType="separate"/>
        </w:r>
        <w:r w:rsidR="008A5041">
          <w:rPr>
            <w:noProof/>
            <w:webHidden/>
          </w:rPr>
          <w:t>43</w:t>
        </w:r>
        <w:r w:rsidR="008A5041">
          <w:rPr>
            <w:noProof/>
            <w:webHidden/>
          </w:rPr>
          <w:fldChar w:fldCharType="end"/>
        </w:r>
      </w:hyperlink>
    </w:p>
    <w:p w14:paraId="0C117F23" w14:textId="026FEFB0" w:rsidR="008A5041" w:rsidRDefault="00705686">
      <w:pPr>
        <w:pStyle w:val="TDC1"/>
        <w:tabs>
          <w:tab w:val="right" w:leader="dot" w:pos="7702"/>
        </w:tabs>
        <w:rPr>
          <w:rFonts w:cstheme="minorBidi"/>
          <w:b w:val="0"/>
          <w:bCs w:val="0"/>
          <w:caps w:val="0"/>
          <w:noProof/>
          <w:sz w:val="24"/>
          <w:szCs w:val="24"/>
          <w:lang w:eastAsia="es-ES_tradnl"/>
        </w:rPr>
      </w:pPr>
      <w:hyperlink w:anchor="_Toc13150659" w:history="1">
        <w:r w:rsidR="008A5041" w:rsidRPr="00D7508B">
          <w:rPr>
            <w:rStyle w:val="Hipervnculo"/>
            <w:noProof/>
            <w:lang w:val="en-US"/>
          </w:rPr>
          <w:t>Anexo IV</w:t>
        </w:r>
        <w:r w:rsidR="008A5041">
          <w:rPr>
            <w:noProof/>
            <w:webHidden/>
          </w:rPr>
          <w:tab/>
        </w:r>
        <w:r w:rsidR="008A5041">
          <w:rPr>
            <w:noProof/>
            <w:webHidden/>
          </w:rPr>
          <w:fldChar w:fldCharType="begin"/>
        </w:r>
        <w:r w:rsidR="008A5041">
          <w:rPr>
            <w:noProof/>
            <w:webHidden/>
          </w:rPr>
          <w:instrText xml:space="preserve"> PAGEREF _Toc13150659 \h </w:instrText>
        </w:r>
        <w:r w:rsidR="008A5041">
          <w:rPr>
            <w:noProof/>
            <w:webHidden/>
          </w:rPr>
        </w:r>
        <w:r w:rsidR="008A5041">
          <w:rPr>
            <w:noProof/>
            <w:webHidden/>
          </w:rPr>
          <w:fldChar w:fldCharType="separate"/>
        </w:r>
        <w:r w:rsidR="008A5041">
          <w:rPr>
            <w:noProof/>
            <w:webHidden/>
          </w:rPr>
          <w:t>45</w:t>
        </w:r>
        <w:r w:rsidR="008A5041">
          <w:rPr>
            <w:noProof/>
            <w:webHidden/>
          </w:rPr>
          <w:fldChar w:fldCharType="end"/>
        </w:r>
      </w:hyperlink>
    </w:p>
    <w:p w14:paraId="164727B3" w14:textId="5371D081" w:rsidR="008A5041" w:rsidRDefault="00705686">
      <w:pPr>
        <w:pStyle w:val="TDC1"/>
        <w:tabs>
          <w:tab w:val="right" w:leader="dot" w:pos="7702"/>
        </w:tabs>
        <w:rPr>
          <w:rFonts w:cstheme="minorBidi"/>
          <w:b w:val="0"/>
          <w:bCs w:val="0"/>
          <w:caps w:val="0"/>
          <w:noProof/>
          <w:sz w:val="24"/>
          <w:szCs w:val="24"/>
          <w:lang w:eastAsia="es-ES_tradnl"/>
        </w:rPr>
      </w:pPr>
      <w:hyperlink w:anchor="_Toc13150660" w:history="1">
        <w:r w:rsidR="008A5041" w:rsidRPr="00D7508B">
          <w:rPr>
            <w:rStyle w:val="Hipervnculo"/>
            <w:noProof/>
            <w:lang w:val="en-US"/>
          </w:rPr>
          <w:t>Anexo VI</w:t>
        </w:r>
        <w:r w:rsidR="008A5041">
          <w:rPr>
            <w:noProof/>
            <w:webHidden/>
          </w:rPr>
          <w:tab/>
        </w:r>
        <w:r w:rsidR="008A5041">
          <w:rPr>
            <w:noProof/>
            <w:webHidden/>
          </w:rPr>
          <w:fldChar w:fldCharType="begin"/>
        </w:r>
        <w:r w:rsidR="008A5041">
          <w:rPr>
            <w:noProof/>
            <w:webHidden/>
          </w:rPr>
          <w:instrText xml:space="preserve"> PAGEREF _Toc13150660 \h </w:instrText>
        </w:r>
        <w:r w:rsidR="008A5041">
          <w:rPr>
            <w:noProof/>
            <w:webHidden/>
          </w:rPr>
        </w:r>
        <w:r w:rsidR="008A5041">
          <w:rPr>
            <w:noProof/>
            <w:webHidden/>
          </w:rPr>
          <w:fldChar w:fldCharType="separate"/>
        </w:r>
        <w:r w:rsidR="008A5041">
          <w:rPr>
            <w:noProof/>
            <w:webHidden/>
          </w:rPr>
          <w:t>51</w:t>
        </w:r>
        <w:r w:rsidR="008A5041">
          <w:rPr>
            <w:noProof/>
            <w:webHidden/>
          </w:rPr>
          <w:fldChar w:fldCharType="end"/>
        </w:r>
      </w:hyperlink>
    </w:p>
    <w:p w14:paraId="42CACA87" w14:textId="584D6380" w:rsidR="008A5041" w:rsidRDefault="00705686">
      <w:pPr>
        <w:pStyle w:val="TDC1"/>
        <w:tabs>
          <w:tab w:val="left" w:pos="880"/>
          <w:tab w:val="right" w:leader="dot" w:pos="7702"/>
        </w:tabs>
        <w:rPr>
          <w:rFonts w:cstheme="minorBidi"/>
          <w:b w:val="0"/>
          <w:bCs w:val="0"/>
          <w:caps w:val="0"/>
          <w:noProof/>
          <w:sz w:val="24"/>
          <w:szCs w:val="24"/>
          <w:lang w:eastAsia="es-ES_tradnl"/>
        </w:rPr>
      </w:pPr>
      <w:hyperlink w:anchor="_Toc13150661" w:history="1">
        <w:r w:rsidR="008A5041" w:rsidRPr="00D7508B">
          <w:rPr>
            <w:rStyle w:val="Hipervnculo"/>
            <w:rFonts w:cs="Times New Roman"/>
            <w:noProof/>
          </w:rPr>
          <w:t>9.</w:t>
        </w:r>
        <w:r w:rsidR="008A5041">
          <w:rPr>
            <w:rFonts w:cstheme="minorBidi"/>
            <w:b w:val="0"/>
            <w:bCs w:val="0"/>
            <w:caps w:val="0"/>
            <w:noProof/>
            <w:sz w:val="24"/>
            <w:szCs w:val="24"/>
            <w:lang w:eastAsia="es-ES_tradnl"/>
          </w:rPr>
          <w:tab/>
        </w:r>
        <w:r w:rsidR="008A5041" w:rsidRPr="00D7508B">
          <w:rPr>
            <w:rStyle w:val="Hipervnculo"/>
            <w:rFonts w:cs="Times New Roman"/>
            <w:noProof/>
          </w:rPr>
          <w:t>Síntesis de cDNA: Retrotranscripción (RT)</w:t>
        </w:r>
        <w:r w:rsidR="008A5041">
          <w:rPr>
            <w:noProof/>
            <w:webHidden/>
          </w:rPr>
          <w:tab/>
        </w:r>
        <w:r w:rsidR="008A5041">
          <w:rPr>
            <w:noProof/>
            <w:webHidden/>
          </w:rPr>
          <w:fldChar w:fldCharType="begin"/>
        </w:r>
        <w:r w:rsidR="008A5041">
          <w:rPr>
            <w:noProof/>
            <w:webHidden/>
          </w:rPr>
          <w:instrText xml:space="preserve"> PAGEREF _Toc13150661 \h </w:instrText>
        </w:r>
        <w:r w:rsidR="008A5041">
          <w:rPr>
            <w:noProof/>
            <w:webHidden/>
          </w:rPr>
        </w:r>
        <w:r w:rsidR="008A5041">
          <w:rPr>
            <w:noProof/>
            <w:webHidden/>
          </w:rPr>
          <w:fldChar w:fldCharType="separate"/>
        </w:r>
        <w:r w:rsidR="008A5041">
          <w:rPr>
            <w:noProof/>
            <w:webHidden/>
          </w:rPr>
          <w:t>51</w:t>
        </w:r>
        <w:r w:rsidR="008A5041">
          <w:rPr>
            <w:noProof/>
            <w:webHidden/>
          </w:rPr>
          <w:fldChar w:fldCharType="end"/>
        </w:r>
      </w:hyperlink>
    </w:p>
    <w:p w14:paraId="78C88856" w14:textId="2F599D97" w:rsidR="008A5041" w:rsidRDefault="00705686">
      <w:pPr>
        <w:pStyle w:val="TDC1"/>
        <w:tabs>
          <w:tab w:val="left" w:pos="880"/>
          <w:tab w:val="right" w:leader="dot" w:pos="7702"/>
        </w:tabs>
        <w:rPr>
          <w:rFonts w:cstheme="minorBidi"/>
          <w:b w:val="0"/>
          <w:bCs w:val="0"/>
          <w:caps w:val="0"/>
          <w:noProof/>
          <w:sz w:val="24"/>
          <w:szCs w:val="24"/>
          <w:lang w:eastAsia="es-ES_tradnl"/>
        </w:rPr>
      </w:pPr>
      <w:hyperlink w:anchor="_Toc13150662" w:history="1">
        <w:r w:rsidR="008A5041" w:rsidRPr="00D7508B">
          <w:rPr>
            <w:rStyle w:val="Hipervnculo"/>
            <w:rFonts w:cs="Times New Roman"/>
            <w:noProof/>
          </w:rPr>
          <w:t>10.</w:t>
        </w:r>
        <w:r w:rsidR="008A5041">
          <w:rPr>
            <w:rFonts w:cstheme="minorBidi"/>
            <w:b w:val="0"/>
            <w:bCs w:val="0"/>
            <w:caps w:val="0"/>
            <w:noProof/>
            <w:sz w:val="24"/>
            <w:szCs w:val="24"/>
            <w:lang w:eastAsia="es-ES_tradnl"/>
          </w:rPr>
          <w:tab/>
        </w:r>
        <w:r w:rsidR="008A5041" w:rsidRPr="00D7508B">
          <w:rPr>
            <w:rStyle w:val="Hipervnculo"/>
            <w:rFonts w:cs="Times New Roman"/>
            <w:noProof/>
          </w:rPr>
          <w:t>Amplificación cuantitativa del RNA (PCR) a tiempo real</w:t>
        </w:r>
        <w:r w:rsidR="008A5041">
          <w:rPr>
            <w:noProof/>
            <w:webHidden/>
          </w:rPr>
          <w:tab/>
        </w:r>
        <w:r w:rsidR="008A5041">
          <w:rPr>
            <w:noProof/>
            <w:webHidden/>
          </w:rPr>
          <w:fldChar w:fldCharType="begin"/>
        </w:r>
        <w:r w:rsidR="008A5041">
          <w:rPr>
            <w:noProof/>
            <w:webHidden/>
          </w:rPr>
          <w:instrText xml:space="preserve"> PAGEREF _Toc13150662 \h </w:instrText>
        </w:r>
        <w:r w:rsidR="008A5041">
          <w:rPr>
            <w:noProof/>
            <w:webHidden/>
          </w:rPr>
        </w:r>
        <w:r w:rsidR="008A5041">
          <w:rPr>
            <w:noProof/>
            <w:webHidden/>
          </w:rPr>
          <w:fldChar w:fldCharType="separate"/>
        </w:r>
        <w:r w:rsidR="008A5041">
          <w:rPr>
            <w:noProof/>
            <w:webHidden/>
          </w:rPr>
          <w:t>52</w:t>
        </w:r>
        <w:r w:rsidR="008A5041">
          <w:rPr>
            <w:noProof/>
            <w:webHidden/>
          </w:rPr>
          <w:fldChar w:fldCharType="end"/>
        </w:r>
      </w:hyperlink>
    </w:p>
    <w:p w14:paraId="40234FA4" w14:textId="2C741A89" w:rsidR="008A5041" w:rsidRDefault="00705686">
      <w:pPr>
        <w:pStyle w:val="TDC1"/>
        <w:tabs>
          <w:tab w:val="right" w:leader="dot" w:pos="7702"/>
        </w:tabs>
        <w:rPr>
          <w:rFonts w:cstheme="minorBidi"/>
          <w:b w:val="0"/>
          <w:bCs w:val="0"/>
          <w:caps w:val="0"/>
          <w:noProof/>
          <w:sz w:val="24"/>
          <w:szCs w:val="24"/>
          <w:lang w:eastAsia="es-ES_tradnl"/>
        </w:rPr>
      </w:pPr>
      <w:hyperlink w:anchor="_Toc13150663" w:history="1">
        <w:r w:rsidR="008A5041" w:rsidRPr="00D7508B">
          <w:rPr>
            <w:rStyle w:val="Hipervnculo"/>
            <w:noProof/>
          </w:rPr>
          <w:t>Anexo VII</w:t>
        </w:r>
        <w:r w:rsidR="008A5041">
          <w:rPr>
            <w:noProof/>
            <w:webHidden/>
          </w:rPr>
          <w:tab/>
        </w:r>
        <w:r w:rsidR="008A5041">
          <w:rPr>
            <w:noProof/>
            <w:webHidden/>
          </w:rPr>
          <w:fldChar w:fldCharType="begin"/>
        </w:r>
        <w:r w:rsidR="008A5041">
          <w:rPr>
            <w:noProof/>
            <w:webHidden/>
          </w:rPr>
          <w:instrText xml:space="preserve"> PAGEREF _Toc13150663 \h </w:instrText>
        </w:r>
        <w:r w:rsidR="008A5041">
          <w:rPr>
            <w:noProof/>
            <w:webHidden/>
          </w:rPr>
        </w:r>
        <w:r w:rsidR="008A5041">
          <w:rPr>
            <w:noProof/>
            <w:webHidden/>
          </w:rPr>
          <w:fldChar w:fldCharType="separate"/>
        </w:r>
        <w:r w:rsidR="008A5041">
          <w:rPr>
            <w:noProof/>
            <w:webHidden/>
          </w:rPr>
          <w:t>56</w:t>
        </w:r>
        <w:r w:rsidR="008A5041">
          <w:rPr>
            <w:noProof/>
            <w:webHidden/>
          </w:rPr>
          <w:fldChar w:fldCharType="end"/>
        </w:r>
      </w:hyperlink>
    </w:p>
    <w:p w14:paraId="771A51C0" w14:textId="2A600C45" w:rsidR="0072444D" w:rsidRDefault="00F72475" w:rsidP="00424195">
      <w:pPr>
        <w:pStyle w:val="elisa"/>
        <w:numPr>
          <w:ilvl w:val="0"/>
          <w:numId w:val="0"/>
        </w:numPr>
        <w:ind w:left="720"/>
        <w:rPr>
          <w:rFonts w:asciiTheme="minorHAnsi" w:hAnsiTheme="minorHAnsi" w:cs="Times New Roman"/>
          <w:b/>
          <w:bCs/>
          <w:caps/>
          <w:sz w:val="20"/>
          <w:szCs w:val="20"/>
        </w:rPr>
      </w:pPr>
      <w:r>
        <w:rPr>
          <w:rFonts w:asciiTheme="minorHAnsi" w:hAnsiTheme="minorHAnsi" w:cs="Times New Roman"/>
          <w:b/>
          <w:bCs/>
          <w:caps/>
          <w:sz w:val="20"/>
          <w:szCs w:val="20"/>
        </w:rPr>
        <w:fldChar w:fldCharType="end"/>
      </w:r>
      <w:commentRangeEnd w:id="1"/>
      <w:commentRangeEnd w:id="2"/>
      <w:commentRangeEnd w:id="3"/>
      <w:r w:rsidR="00EF32A4">
        <w:rPr>
          <w:rStyle w:val="Refdecomentario"/>
          <w:rFonts w:asciiTheme="minorHAnsi" w:hAnsiTheme="minorHAnsi" w:cstheme="minorBidi"/>
        </w:rPr>
        <w:commentReference w:id="3"/>
      </w:r>
      <w:r w:rsidR="009A425E">
        <w:rPr>
          <w:rStyle w:val="Refdecomentario"/>
          <w:rFonts w:asciiTheme="minorHAnsi" w:hAnsiTheme="minorHAnsi" w:cstheme="minorBidi"/>
        </w:rPr>
        <w:commentReference w:id="2"/>
      </w:r>
      <w:r w:rsidR="009A425E">
        <w:rPr>
          <w:rStyle w:val="Refdecomentario"/>
          <w:rFonts w:asciiTheme="minorHAnsi" w:hAnsiTheme="minorHAnsi" w:cstheme="minorBidi"/>
        </w:rPr>
        <w:commentReference w:id="1"/>
      </w:r>
    </w:p>
    <w:p w14:paraId="6BFAE2F8" w14:textId="77777777" w:rsidR="000039F2" w:rsidRDefault="000039F2">
      <w:pPr>
        <w:rPr>
          <w:b/>
          <w:bCs/>
          <w:caps/>
          <w:sz w:val="20"/>
          <w:szCs w:val="20"/>
        </w:rPr>
      </w:pPr>
    </w:p>
    <w:p w14:paraId="0D34EB6E" w14:textId="1EA71E0E" w:rsidR="000039F2" w:rsidRDefault="000039F2" w:rsidP="000039F2">
      <w:pPr>
        <w:tabs>
          <w:tab w:val="left" w:pos="2980"/>
        </w:tabs>
        <w:rPr>
          <w:b/>
          <w:bCs/>
          <w:caps/>
          <w:sz w:val="20"/>
          <w:szCs w:val="20"/>
        </w:rPr>
      </w:pPr>
      <w:r>
        <w:rPr>
          <w:b/>
          <w:bCs/>
          <w:caps/>
          <w:sz w:val="20"/>
          <w:szCs w:val="20"/>
        </w:rPr>
        <w:tab/>
      </w:r>
    </w:p>
    <w:p w14:paraId="271BB8A7" w14:textId="12E2431A" w:rsidR="0072444D" w:rsidRDefault="0072444D">
      <w:pPr>
        <w:rPr>
          <w:b/>
          <w:bCs/>
          <w:caps/>
          <w:sz w:val="20"/>
          <w:szCs w:val="20"/>
        </w:rPr>
      </w:pPr>
      <w:r w:rsidRPr="000039F2">
        <w:rPr>
          <w:sz w:val="20"/>
          <w:szCs w:val="20"/>
        </w:rPr>
        <w:br w:type="page"/>
      </w:r>
      <w:r w:rsidR="000039F2">
        <w:rPr>
          <w:b/>
          <w:bCs/>
          <w:caps/>
          <w:sz w:val="20"/>
          <w:szCs w:val="20"/>
        </w:rPr>
        <w:lastRenderedPageBreak/>
        <w:t xml:space="preserve"> </w:t>
      </w:r>
    </w:p>
    <w:p w14:paraId="7B4F0E8C" w14:textId="5F0A9853" w:rsidR="00E3746D" w:rsidRDefault="00E3746D">
      <w:pPr>
        <w:rPr>
          <w:b/>
          <w:bCs/>
          <w:caps/>
          <w:sz w:val="20"/>
          <w:szCs w:val="20"/>
        </w:rPr>
      </w:pPr>
    </w:p>
    <w:p w14:paraId="34827EEC" w14:textId="0D4BE440" w:rsidR="00E3746D" w:rsidRDefault="00E3746D">
      <w:pPr>
        <w:rPr>
          <w:b/>
          <w:bCs/>
          <w:caps/>
          <w:sz w:val="20"/>
          <w:szCs w:val="20"/>
        </w:rPr>
      </w:pPr>
    </w:p>
    <w:p w14:paraId="33802DCA" w14:textId="57695D3F" w:rsidR="00E3746D" w:rsidRDefault="00E3746D">
      <w:pPr>
        <w:rPr>
          <w:b/>
          <w:bCs/>
          <w:caps/>
          <w:sz w:val="20"/>
          <w:szCs w:val="20"/>
        </w:rPr>
      </w:pPr>
    </w:p>
    <w:p w14:paraId="002B22F1" w14:textId="11E81DFE" w:rsidR="00E3746D" w:rsidRDefault="00E3746D">
      <w:pPr>
        <w:rPr>
          <w:b/>
          <w:bCs/>
          <w:caps/>
          <w:sz w:val="20"/>
          <w:szCs w:val="20"/>
        </w:rPr>
      </w:pPr>
    </w:p>
    <w:p w14:paraId="10D353B9" w14:textId="163F95C4" w:rsidR="00E3746D" w:rsidRDefault="00E3746D">
      <w:pPr>
        <w:rPr>
          <w:b/>
          <w:bCs/>
          <w:caps/>
          <w:sz w:val="20"/>
          <w:szCs w:val="20"/>
        </w:rPr>
      </w:pPr>
    </w:p>
    <w:p w14:paraId="206136A9" w14:textId="77777777" w:rsidR="00E3746D" w:rsidRDefault="00E3746D">
      <w:pPr>
        <w:rPr>
          <w:b/>
          <w:bCs/>
          <w:caps/>
          <w:sz w:val="20"/>
          <w:szCs w:val="20"/>
        </w:rPr>
      </w:pPr>
    </w:p>
    <w:p w14:paraId="03B2B314" w14:textId="77777777" w:rsidR="000E5941" w:rsidRPr="003D4192" w:rsidRDefault="000E5941" w:rsidP="00424195">
      <w:pPr>
        <w:spacing w:line="360" w:lineRule="auto"/>
        <w:jc w:val="center"/>
        <w:rPr>
          <w:b/>
          <w:bCs/>
          <w:sz w:val="22"/>
          <w:szCs w:val="22"/>
        </w:rPr>
      </w:pPr>
      <w:r w:rsidRPr="003D4192">
        <w:rPr>
          <w:b/>
          <w:bCs/>
          <w:sz w:val="22"/>
          <w:szCs w:val="22"/>
        </w:rPr>
        <w:t>ABREVIATURAS</w:t>
      </w:r>
    </w:p>
    <w:p w14:paraId="534DB521" w14:textId="084BFD9E" w:rsidR="000E5941" w:rsidRPr="003D4192" w:rsidRDefault="000E5941" w:rsidP="00424195">
      <w:pPr>
        <w:spacing w:line="360" w:lineRule="auto"/>
        <w:rPr>
          <w:color w:val="000000" w:themeColor="text1"/>
          <w:sz w:val="22"/>
          <w:szCs w:val="22"/>
        </w:rPr>
      </w:pPr>
      <w:proofErr w:type="spellStart"/>
      <w:r w:rsidRPr="003D4192">
        <w:rPr>
          <w:color w:val="000000" w:themeColor="text1"/>
          <w:sz w:val="22"/>
          <w:szCs w:val="22"/>
        </w:rPr>
        <w:t>VEs</w:t>
      </w:r>
      <w:proofErr w:type="spellEnd"/>
      <w:r w:rsidRPr="003D4192">
        <w:rPr>
          <w:color w:val="000000" w:themeColor="text1"/>
          <w:sz w:val="22"/>
          <w:szCs w:val="22"/>
        </w:rPr>
        <w:t>: vesículas extracelulares</w:t>
      </w:r>
    </w:p>
    <w:p w14:paraId="664D5BA1" w14:textId="127604F6" w:rsidR="005B6FC4" w:rsidRPr="003D4192" w:rsidRDefault="005B6FC4" w:rsidP="00424195">
      <w:pPr>
        <w:spacing w:line="360" w:lineRule="auto"/>
        <w:rPr>
          <w:color w:val="000000" w:themeColor="text1"/>
          <w:sz w:val="22"/>
          <w:szCs w:val="22"/>
        </w:rPr>
      </w:pPr>
      <w:r w:rsidRPr="003D4192">
        <w:rPr>
          <w:color w:val="000000" w:themeColor="text1"/>
          <w:sz w:val="22"/>
          <w:szCs w:val="22"/>
        </w:rPr>
        <w:t>RNA: ácido ribonucleico</w:t>
      </w:r>
    </w:p>
    <w:p w14:paraId="672AA088" w14:textId="773C6D80" w:rsidR="000E5941" w:rsidRPr="003D4192" w:rsidRDefault="000E5941" w:rsidP="00424195">
      <w:pPr>
        <w:spacing w:line="360" w:lineRule="auto"/>
        <w:rPr>
          <w:color w:val="000000" w:themeColor="text1"/>
          <w:sz w:val="22"/>
          <w:szCs w:val="22"/>
        </w:rPr>
      </w:pPr>
      <w:proofErr w:type="spellStart"/>
      <w:r w:rsidRPr="003D4192">
        <w:rPr>
          <w:color w:val="000000" w:themeColor="text1"/>
          <w:sz w:val="22"/>
          <w:szCs w:val="22"/>
        </w:rPr>
        <w:t>miRNA</w:t>
      </w:r>
      <w:proofErr w:type="spellEnd"/>
      <w:r w:rsidRPr="003D4192">
        <w:rPr>
          <w:color w:val="000000" w:themeColor="text1"/>
          <w:sz w:val="22"/>
          <w:szCs w:val="22"/>
        </w:rPr>
        <w:t xml:space="preserve">: </w:t>
      </w:r>
      <w:r w:rsidR="00262E12" w:rsidRPr="003D4192">
        <w:rPr>
          <w:color w:val="000000" w:themeColor="text1"/>
          <w:sz w:val="22"/>
          <w:szCs w:val="22"/>
        </w:rPr>
        <w:t>micro ácido ribonucleico</w:t>
      </w:r>
    </w:p>
    <w:p w14:paraId="6077A104" w14:textId="28DD9E4E" w:rsidR="005B6FC4" w:rsidRPr="003D4192" w:rsidRDefault="005B6FC4" w:rsidP="00424195">
      <w:pPr>
        <w:spacing w:line="360" w:lineRule="auto"/>
        <w:rPr>
          <w:color w:val="212121"/>
          <w:sz w:val="22"/>
          <w:szCs w:val="22"/>
        </w:rPr>
      </w:pPr>
      <w:proofErr w:type="spellStart"/>
      <w:r w:rsidRPr="003D4192">
        <w:rPr>
          <w:color w:val="212121"/>
          <w:sz w:val="22"/>
          <w:szCs w:val="22"/>
        </w:rPr>
        <w:t>ARNip</w:t>
      </w:r>
      <w:proofErr w:type="spellEnd"/>
      <w:r w:rsidRPr="003D4192">
        <w:rPr>
          <w:color w:val="212121"/>
          <w:sz w:val="22"/>
          <w:szCs w:val="22"/>
        </w:rPr>
        <w:t>: ácido ribonucleico pequeño de interferencia</w:t>
      </w:r>
    </w:p>
    <w:p w14:paraId="6441D09E" w14:textId="54A909DD" w:rsidR="005B6FC4" w:rsidRPr="003D4192" w:rsidRDefault="005B6FC4" w:rsidP="00424195">
      <w:pPr>
        <w:spacing w:line="360" w:lineRule="auto"/>
        <w:rPr>
          <w:color w:val="212121"/>
          <w:sz w:val="22"/>
          <w:szCs w:val="22"/>
        </w:rPr>
      </w:pPr>
      <w:r w:rsidRPr="003D4192">
        <w:rPr>
          <w:color w:val="212121"/>
          <w:sz w:val="22"/>
          <w:szCs w:val="22"/>
        </w:rPr>
        <w:t>ARNm: ácido ribonucleico mensajero</w:t>
      </w:r>
    </w:p>
    <w:p w14:paraId="73EC3B79" w14:textId="43D7E8E4" w:rsidR="005B6FC4" w:rsidRPr="003D4192" w:rsidRDefault="005B6FC4" w:rsidP="00424195">
      <w:pPr>
        <w:spacing w:line="360" w:lineRule="auto"/>
        <w:rPr>
          <w:color w:val="000000" w:themeColor="text1"/>
          <w:sz w:val="22"/>
          <w:szCs w:val="22"/>
        </w:rPr>
      </w:pPr>
      <w:r w:rsidRPr="003D4192">
        <w:rPr>
          <w:color w:val="212121"/>
          <w:sz w:val="22"/>
          <w:szCs w:val="22"/>
        </w:rPr>
        <w:t>ROS: especies reactivas de oxígeno</w:t>
      </w:r>
    </w:p>
    <w:p w14:paraId="695D70AC" w14:textId="05BBE6FC" w:rsidR="000E5941" w:rsidRPr="003D4192" w:rsidRDefault="000E5941" w:rsidP="00424195">
      <w:pPr>
        <w:spacing w:line="360" w:lineRule="auto"/>
        <w:rPr>
          <w:color w:val="000000" w:themeColor="text1"/>
          <w:sz w:val="22"/>
          <w:szCs w:val="22"/>
        </w:rPr>
      </w:pPr>
      <w:r w:rsidRPr="003D4192">
        <w:rPr>
          <w:color w:val="000000" w:themeColor="text1"/>
          <w:sz w:val="22"/>
          <w:szCs w:val="22"/>
        </w:rPr>
        <w:t xml:space="preserve">RPMI: </w:t>
      </w:r>
      <w:r w:rsidR="00262E12" w:rsidRPr="003D4192">
        <w:rPr>
          <w:color w:val="000000" w:themeColor="text1"/>
          <w:sz w:val="22"/>
          <w:szCs w:val="22"/>
          <w:shd w:val="clear" w:color="auto" w:fill="FFFFFF"/>
        </w:rPr>
        <w:t xml:space="preserve">medio Roswell Park Memorial </w:t>
      </w:r>
      <w:proofErr w:type="spellStart"/>
      <w:r w:rsidR="00262E12" w:rsidRPr="003D4192">
        <w:rPr>
          <w:color w:val="000000" w:themeColor="text1"/>
          <w:sz w:val="22"/>
          <w:szCs w:val="22"/>
          <w:shd w:val="clear" w:color="auto" w:fill="FFFFFF"/>
        </w:rPr>
        <w:t>Institute</w:t>
      </w:r>
      <w:proofErr w:type="spellEnd"/>
    </w:p>
    <w:p w14:paraId="40B86C92" w14:textId="77777777" w:rsidR="000E5941" w:rsidRPr="003D4192" w:rsidRDefault="000E5941" w:rsidP="00424195">
      <w:pPr>
        <w:spacing w:line="360" w:lineRule="auto"/>
        <w:rPr>
          <w:color w:val="000000" w:themeColor="text1"/>
          <w:sz w:val="22"/>
          <w:szCs w:val="22"/>
        </w:rPr>
      </w:pPr>
      <w:r w:rsidRPr="003D4192">
        <w:rPr>
          <w:color w:val="000000" w:themeColor="text1"/>
          <w:sz w:val="22"/>
          <w:szCs w:val="22"/>
        </w:rPr>
        <w:t>SBF: suero bovino fetal</w:t>
      </w:r>
    </w:p>
    <w:p w14:paraId="7E2A0111" w14:textId="77777777" w:rsidR="000E5941" w:rsidRPr="003D4192" w:rsidRDefault="000E5941" w:rsidP="00424195">
      <w:pPr>
        <w:spacing w:line="360" w:lineRule="auto"/>
        <w:rPr>
          <w:color w:val="000000" w:themeColor="text1"/>
          <w:sz w:val="22"/>
          <w:szCs w:val="22"/>
        </w:rPr>
      </w:pPr>
      <w:r w:rsidRPr="003D4192">
        <w:rPr>
          <w:color w:val="000000" w:themeColor="text1"/>
          <w:sz w:val="22"/>
          <w:szCs w:val="22"/>
        </w:rPr>
        <w:t xml:space="preserve">DMSO: </w:t>
      </w:r>
      <w:proofErr w:type="spellStart"/>
      <w:r w:rsidRPr="003D4192">
        <w:rPr>
          <w:color w:val="000000" w:themeColor="text1"/>
          <w:sz w:val="22"/>
          <w:szCs w:val="22"/>
        </w:rPr>
        <w:t>dimetilsufóxido</w:t>
      </w:r>
      <w:proofErr w:type="spellEnd"/>
    </w:p>
    <w:p w14:paraId="4C95696D" w14:textId="77777777" w:rsidR="00424195" w:rsidRPr="003D4192" w:rsidRDefault="000E5941" w:rsidP="00424195">
      <w:pPr>
        <w:spacing w:line="360" w:lineRule="auto"/>
        <w:rPr>
          <w:color w:val="000000" w:themeColor="text1"/>
          <w:sz w:val="22"/>
          <w:szCs w:val="22"/>
        </w:rPr>
      </w:pPr>
      <w:r w:rsidRPr="003D4192">
        <w:rPr>
          <w:color w:val="000000" w:themeColor="text1"/>
          <w:sz w:val="22"/>
          <w:szCs w:val="22"/>
        </w:rPr>
        <w:t>PCA: análisis de componentes principales</w:t>
      </w:r>
    </w:p>
    <w:p w14:paraId="60962261" w14:textId="1D310D04" w:rsidR="001653A7" w:rsidRPr="003D4192" w:rsidRDefault="001653A7" w:rsidP="00424195">
      <w:pPr>
        <w:spacing w:line="360" w:lineRule="auto"/>
        <w:rPr>
          <w:color w:val="000000" w:themeColor="text1"/>
          <w:sz w:val="22"/>
          <w:szCs w:val="22"/>
        </w:rPr>
      </w:pPr>
      <w:r w:rsidRPr="003D4192">
        <w:rPr>
          <w:color w:val="000000" w:themeColor="text1"/>
          <w:sz w:val="22"/>
          <w:szCs w:val="22"/>
        </w:rPr>
        <w:t xml:space="preserve">MVB: cuerpos </w:t>
      </w:r>
      <w:proofErr w:type="spellStart"/>
      <w:r w:rsidRPr="003D4192">
        <w:rPr>
          <w:color w:val="000000" w:themeColor="text1"/>
          <w:sz w:val="22"/>
          <w:szCs w:val="22"/>
        </w:rPr>
        <w:t>multi-vesiculares</w:t>
      </w:r>
      <w:proofErr w:type="spellEnd"/>
    </w:p>
    <w:p w14:paraId="3A094B8D" w14:textId="5FAA36C5" w:rsidR="001653A7" w:rsidRPr="003D4192" w:rsidRDefault="001653A7" w:rsidP="00424195">
      <w:pPr>
        <w:spacing w:line="360" w:lineRule="auto"/>
        <w:rPr>
          <w:color w:val="000000" w:themeColor="text1"/>
          <w:sz w:val="22"/>
          <w:szCs w:val="22"/>
        </w:rPr>
        <w:sectPr w:rsidR="001653A7" w:rsidRPr="003D4192" w:rsidSect="00BC0203">
          <w:headerReference w:type="even" r:id="rId13"/>
          <w:headerReference w:type="default" r:id="rId14"/>
          <w:footerReference w:type="even" r:id="rId15"/>
          <w:footerReference w:type="default" r:id="rId16"/>
          <w:headerReference w:type="first" r:id="rId17"/>
          <w:footerReference w:type="first" r:id="rId18"/>
          <w:pgSz w:w="9980" w:h="14180"/>
          <w:pgMar w:top="1134" w:right="1134" w:bottom="1134" w:left="1134" w:header="709" w:footer="709" w:gutter="0"/>
          <w:pgNumType w:start="1"/>
          <w:cols w:space="708"/>
          <w:docGrid w:linePitch="360"/>
        </w:sectPr>
      </w:pPr>
    </w:p>
    <w:p w14:paraId="231C5B20" w14:textId="051D5990" w:rsidR="00BC5C26" w:rsidRPr="003D4192" w:rsidRDefault="00242A06" w:rsidP="00153EBC">
      <w:pPr>
        <w:pStyle w:val="elisa"/>
        <w:numPr>
          <w:ilvl w:val="0"/>
          <w:numId w:val="9"/>
        </w:numPr>
        <w:rPr>
          <w:rFonts w:cs="Times New Roman"/>
          <w:b/>
          <w:bCs/>
          <w:szCs w:val="22"/>
        </w:rPr>
      </w:pPr>
      <w:bookmarkStart w:id="4" w:name="_Toc13150605"/>
      <w:bookmarkStart w:id="5" w:name="_Hlk12892346"/>
      <w:bookmarkStart w:id="6" w:name="_Hlk12892679"/>
      <w:r w:rsidRPr="003D4192">
        <w:rPr>
          <w:rFonts w:cs="Times New Roman"/>
          <w:b/>
          <w:bCs/>
          <w:szCs w:val="22"/>
        </w:rPr>
        <w:lastRenderedPageBreak/>
        <w:t>INTR</w:t>
      </w:r>
      <w:r w:rsidR="00FC7133" w:rsidRPr="003D4192">
        <w:rPr>
          <w:rFonts w:cs="Times New Roman"/>
          <w:b/>
          <w:bCs/>
          <w:szCs w:val="22"/>
        </w:rPr>
        <w:t>OD</w:t>
      </w:r>
      <w:r w:rsidRPr="003D4192">
        <w:rPr>
          <w:rFonts w:cs="Times New Roman"/>
          <w:b/>
          <w:bCs/>
          <w:szCs w:val="22"/>
        </w:rPr>
        <w:t>UCCIÓN</w:t>
      </w:r>
      <w:bookmarkEnd w:id="4"/>
    </w:p>
    <w:p w14:paraId="2E282016" w14:textId="47069900" w:rsidR="00331B79" w:rsidRPr="003D4192" w:rsidRDefault="00913502" w:rsidP="00424195">
      <w:pPr>
        <w:pStyle w:val="elisa"/>
        <w:rPr>
          <w:rFonts w:cs="Times New Roman"/>
          <w:b/>
          <w:bCs/>
          <w:szCs w:val="22"/>
        </w:rPr>
      </w:pPr>
      <w:bookmarkStart w:id="7" w:name="_Toc13150606"/>
      <w:r w:rsidRPr="003D4192">
        <w:rPr>
          <w:rFonts w:cs="Times New Roman"/>
          <w:b/>
          <w:bCs/>
          <w:szCs w:val="22"/>
        </w:rPr>
        <w:t>Polifenoles</w:t>
      </w:r>
      <w:bookmarkEnd w:id="7"/>
    </w:p>
    <w:p w14:paraId="397435AA" w14:textId="6EFFCD38" w:rsidR="00FD44B2" w:rsidRPr="003D4192" w:rsidRDefault="00913502" w:rsidP="00424195">
      <w:pPr>
        <w:spacing w:line="360" w:lineRule="auto"/>
        <w:jc w:val="both"/>
        <w:rPr>
          <w:sz w:val="22"/>
          <w:szCs w:val="22"/>
        </w:rPr>
      </w:pPr>
      <w:bookmarkStart w:id="8" w:name="_Hlk12892537"/>
      <w:r w:rsidRPr="003D4192">
        <w:rPr>
          <w:sz w:val="22"/>
          <w:szCs w:val="22"/>
        </w:rPr>
        <w:t xml:space="preserve">Los polifenoles son compuestos </w:t>
      </w:r>
      <w:r w:rsidR="00FD44B2" w:rsidRPr="003D4192">
        <w:rPr>
          <w:sz w:val="22"/>
          <w:szCs w:val="22"/>
        </w:rPr>
        <w:t xml:space="preserve">químicos </w:t>
      </w:r>
      <w:r w:rsidRPr="003D4192">
        <w:rPr>
          <w:sz w:val="22"/>
          <w:szCs w:val="22"/>
        </w:rPr>
        <w:t xml:space="preserve">cuya estructura presenta uno o más grupos hidroxilo (-OH) unidos a uno o más anillos bencénicos. </w:t>
      </w:r>
      <w:r w:rsidR="00777206" w:rsidRPr="003D4192">
        <w:rPr>
          <w:sz w:val="22"/>
          <w:szCs w:val="22"/>
        </w:rPr>
        <w:t>Se sintetizan principalmente por las diferentes partes de las plantas, como producto de su metabolismo secundario.</w:t>
      </w:r>
      <w:ins w:id="9" w:author="Lucia Gimeno Mallench" w:date="2019-06-23T08:49:00Z">
        <w:r w:rsidR="002667A5" w:rsidRPr="003D4192">
          <w:rPr>
            <w:sz w:val="22"/>
            <w:szCs w:val="22"/>
          </w:rPr>
          <w:t xml:space="preserve"> </w:t>
        </w:r>
      </w:ins>
      <w:r w:rsidR="00777206" w:rsidRPr="003D4192">
        <w:rPr>
          <w:sz w:val="22"/>
          <w:szCs w:val="22"/>
        </w:rPr>
        <w:t xml:space="preserve">Pueden encontrarse en frutos, hojas, tallos, raíces, semillas, etc. </w:t>
      </w:r>
      <w:r w:rsidR="003C572B" w:rsidRPr="003D4192">
        <w:rPr>
          <w:color w:val="000000" w:themeColor="text1"/>
          <w:sz w:val="22"/>
          <w:szCs w:val="22"/>
        </w:rPr>
        <w:t>Los polifenoles</w:t>
      </w:r>
      <w:commentRangeStart w:id="10"/>
      <w:r w:rsidR="00FD44B2" w:rsidRPr="003D4192">
        <w:rPr>
          <w:sz w:val="22"/>
          <w:szCs w:val="22"/>
        </w:rPr>
        <w:t>,</w:t>
      </w:r>
      <w:commentRangeEnd w:id="10"/>
      <w:r w:rsidR="00EF32A4">
        <w:rPr>
          <w:rStyle w:val="Refdecomentario"/>
          <w:rFonts w:asciiTheme="minorHAnsi" w:eastAsiaTheme="minorEastAsia" w:hAnsiTheme="minorHAnsi" w:cstheme="minorBidi"/>
          <w:lang w:eastAsia="en-US"/>
        </w:rPr>
        <w:commentReference w:id="10"/>
      </w:r>
      <w:r w:rsidR="00FD44B2" w:rsidRPr="003D4192">
        <w:rPr>
          <w:sz w:val="22"/>
          <w:szCs w:val="22"/>
        </w:rPr>
        <w:t xml:space="preserve"> </w:t>
      </w:r>
      <w:r w:rsidR="00290FF4" w:rsidRPr="003D4192">
        <w:rPr>
          <w:sz w:val="22"/>
          <w:szCs w:val="22"/>
        </w:rPr>
        <w:t>presentan diversas funciones, siendo algun</w:t>
      </w:r>
      <w:r w:rsidR="003C572B" w:rsidRPr="003D4192">
        <w:rPr>
          <w:color w:val="000000" w:themeColor="text1"/>
          <w:sz w:val="22"/>
          <w:szCs w:val="22"/>
        </w:rPr>
        <w:t>a</w:t>
      </w:r>
      <w:r w:rsidR="00290FF4" w:rsidRPr="003D4192">
        <w:rPr>
          <w:sz w:val="22"/>
          <w:szCs w:val="22"/>
        </w:rPr>
        <w:t>s fundamentales en la fisiología y otr</w:t>
      </w:r>
      <w:r w:rsidR="003C572B" w:rsidRPr="003D4192">
        <w:rPr>
          <w:color w:val="000000" w:themeColor="text1"/>
          <w:sz w:val="22"/>
          <w:szCs w:val="22"/>
        </w:rPr>
        <w:t>a</w:t>
      </w:r>
      <w:r w:rsidR="00290FF4" w:rsidRPr="003D4192">
        <w:rPr>
          <w:sz w:val="22"/>
          <w:szCs w:val="22"/>
        </w:rPr>
        <w:t>s, en cambio, participan en situaciones de defensa o en respuesta a estr</w:t>
      </w:r>
      <w:r w:rsidR="00FD44B2" w:rsidRPr="003D4192">
        <w:rPr>
          <w:sz w:val="22"/>
          <w:szCs w:val="22"/>
        </w:rPr>
        <w:t>és</w:t>
      </w:r>
      <w:r w:rsidR="00290FF4" w:rsidRPr="003D4192">
        <w:rPr>
          <w:sz w:val="22"/>
          <w:szCs w:val="22"/>
        </w:rPr>
        <w:t xml:space="preserve"> (hídrico, lumínico</w:t>
      </w:r>
      <w:commentRangeStart w:id="11"/>
      <w:commentRangeStart w:id="12"/>
      <w:r w:rsidR="00290FF4" w:rsidRPr="003D4192">
        <w:rPr>
          <w:sz w:val="22"/>
          <w:szCs w:val="22"/>
        </w:rPr>
        <w:t>…</w:t>
      </w:r>
      <w:commentRangeEnd w:id="11"/>
      <w:r w:rsidR="00EF32A4">
        <w:rPr>
          <w:rStyle w:val="Refdecomentario"/>
          <w:rFonts w:asciiTheme="minorHAnsi" w:eastAsiaTheme="minorEastAsia" w:hAnsiTheme="minorHAnsi" w:cstheme="minorBidi"/>
          <w:lang w:eastAsia="en-US"/>
        </w:rPr>
        <w:commentReference w:id="11"/>
      </w:r>
      <w:commentRangeEnd w:id="12"/>
      <w:r w:rsidR="00EF32A4">
        <w:rPr>
          <w:rStyle w:val="Refdecomentario"/>
          <w:rFonts w:asciiTheme="minorHAnsi" w:eastAsiaTheme="minorEastAsia" w:hAnsiTheme="minorHAnsi" w:cstheme="minorBidi"/>
          <w:lang w:eastAsia="en-US"/>
        </w:rPr>
        <w:commentReference w:id="12"/>
      </w:r>
      <w:r w:rsidR="00290FF4" w:rsidRPr="003D4192">
        <w:rPr>
          <w:sz w:val="22"/>
          <w:szCs w:val="22"/>
        </w:rPr>
        <w:t>)</w:t>
      </w:r>
      <w:r w:rsidR="00165D27">
        <w:rPr>
          <w:sz w:val="22"/>
          <w:szCs w:val="22"/>
          <w:vertAlign w:val="superscript"/>
        </w:rPr>
        <w:t>34</w:t>
      </w:r>
      <w:r w:rsidR="00290FF4" w:rsidRPr="003D4192">
        <w:rPr>
          <w:sz w:val="22"/>
          <w:szCs w:val="22"/>
        </w:rPr>
        <w:t>.</w:t>
      </w:r>
    </w:p>
    <w:p w14:paraId="543E530F" w14:textId="12A4F386" w:rsidR="00290FF4" w:rsidRDefault="00290FF4" w:rsidP="001653A7">
      <w:pPr>
        <w:spacing w:line="360" w:lineRule="auto"/>
        <w:jc w:val="both"/>
        <w:rPr>
          <w:sz w:val="22"/>
          <w:szCs w:val="22"/>
        </w:rPr>
      </w:pPr>
      <w:bookmarkStart w:id="13" w:name="_Hlk12892462"/>
      <w:bookmarkEnd w:id="8"/>
      <w:r w:rsidRPr="003D4192">
        <w:rPr>
          <w:sz w:val="22"/>
          <w:szCs w:val="22"/>
        </w:rPr>
        <w:t xml:space="preserve">Los compuestos </w:t>
      </w:r>
      <w:proofErr w:type="spellStart"/>
      <w:r w:rsidRPr="003D4192">
        <w:rPr>
          <w:sz w:val="22"/>
          <w:szCs w:val="22"/>
        </w:rPr>
        <w:t>polifenólicos</w:t>
      </w:r>
      <w:proofErr w:type="spellEnd"/>
      <w:r w:rsidRPr="003D4192">
        <w:rPr>
          <w:sz w:val="22"/>
          <w:szCs w:val="22"/>
        </w:rPr>
        <w:t xml:space="preserve"> son los antioxidantes más abundantes en nuestra dieta, pues están ampliamente presentes en frutas, </w:t>
      </w:r>
      <w:r w:rsidR="00913502" w:rsidRPr="003D4192">
        <w:rPr>
          <w:sz w:val="22"/>
          <w:szCs w:val="22"/>
        </w:rPr>
        <w:t>verduras, cereales, aceitunas, legumbres secas, chocolate y bebidas como el té, el café y el vino.</w:t>
      </w:r>
      <w:r w:rsidR="00FD44B2" w:rsidRPr="003D4192">
        <w:rPr>
          <w:sz w:val="22"/>
          <w:szCs w:val="22"/>
        </w:rPr>
        <w:t xml:space="preserve"> </w:t>
      </w:r>
      <w:r w:rsidRPr="003D4192">
        <w:rPr>
          <w:sz w:val="22"/>
          <w:szCs w:val="22"/>
        </w:rPr>
        <w:t>Los polifenoles tienen efectos potencialmente beneficiosos</w:t>
      </w:r>
      <w:r w:rsidR="00FD44B2" w:rsidRPr="003D4192">
        <w:rPr>
          <w:sz w:val="22"/>
          <w:szCs w:val="22"/>
        </w:rPr>
        <w:t xml:space="preserve"> </w:t>
      </w:r>
      <w:r w:rsidRPr="003D4192">
        <w:rPr>
          <w:sz w:val="22"/>
          <w:szCs w:val="22"/>
        </w:rPr>
        <w:t>para la salud como: protección contra el daño oxidativo, activar o inhibir diferentes enzimas, entre las que se encuentran la telomerasa</w:t>
      </w:r>
      <w:commentRangeStart w:id="14"/>
      <w:r w:rsidRPr="003D4192">
        <w:rPr>
          <w:sz w:val="22"/>
          <w:szCs w:val="22"/>
        </w:rPr>
        <w:t xml:space="preserve"> </w:t>
      </w:r>
      <w:commentRangeEnd w:id="14"/>
      <w:r w:rsidR="00EF32A4">
        <w:rPr>
          <w:rStyle w:val="Refdecomentario"/>
          <w:rFonts w:asciiTheme="minorHAnsi" w:eastAsiaTheme="minorEastAsia" w:hAnsiTheme="minorHAnsi" w:cstheme="minorBidi"/>
          <w:lang w:eastAsia="en-US"/>
        </w:rPr>
        <w:commentReference w:id="14"/>
      </w:r>
      <w:r w:rsidRPr="003D4192">
        <w:rPr>
          <w:sz w:val="22"/>
          <w:szCs w:val="22"/>
        </w:rPr>
        <w:fldChar w:fldCharType="begin"/>
      </w:r>
      <w:r w:rsidRPr="003D4192">
        <w:rPr>
          <w:sz w:val="22"/>
          <w:szCs w:val="22"/>
        </w:rPr>
        <w:instrText xml:space="preserve"> ADDIN EN.CITE &lt;EndNote&gt;&lt;Cite&gt;&lt;Author&gt;Uchiumi&lt;/Author&gt;&lt;Year&gt;2011&lt;/Year&gt;&lt;RecNum&gt;283&lt;/RecNum&gt;&lt;record&gt;&lt;rec-number&gt;283&lt;/rec-number&gt;&lt;foreign-keys&gt;&lt;key app="EN" db-id="tswtsafwvprf08e5edwvv0fws2zwdt0de02a"&gt;283&lt;/key&gt;&lt;/foreign-keys&gt;&lt;ref-type name="Journal Article"&gt;17&lt;/ref-type&gt;&lt;contributors&gt;&lt;authors&gt;&lt;author&gt;Uchiumi, Fumiaki&lt;/author&gt;&lt;author&gt;Watanabe, Takeshi&lt;/author&gt;&lt;author&gt;Hasegawa, Shin&lt;/author&gt;&lt;author&gt;Hoshi, Taisuke&lt;/author&gt;&lt;author&gt;Higami, Yoshikazu&lt;/author&gt;&lt;author&gt;Tanuma, Sei-ichi&lt;/author&gt;&lt;/authors&gt;&lt;/contributors&gt;&lt;titles&gt;&lt;title&gt;The effect of resveratrol on the Werner syndrome RecQ helicase gene and telomerase activity&lt;/title&gt;&lt;secondary-title&gt;Current Aging Science&lt;/secondary-title&gt;&lt;/titles&gt;&lt;periodical&gt;&lt;full-title&gt;Current Aging Science&lt;/full-title&gt;&lt;/periodical&gt;&lt;pages&gt;1-7&lt;/pages&gt;&lt;volume&gt;4&lt;/volume&gt;&lt;number&gt;1&lt;/number&gt;&lt;dates&gt;&lt;year&gt;2011&lt;/year&gt;&lt;/dates&gt;&lt;publisher&gt;Bentham Science Publishers&lt;/publisher&gt;&lt;isbn&gt;1874-6098&lt;/isbn&gt;&lt;urls&gt;&lt;/urls&gt;&lt;/record&gt;&lt;/Cite&gt;&lt;/EndNote&gt;</w:instrText>
      </w:r>
      <w:r w:rsidRPr="003D4192">
        <w:rPr>
          <w:sz w:val="22"/>
          <w:szCs w:val="22"/>
        </w:rPr>
        <w:fldChar w:fldCharType="end"/>
      </w:r>
      <w:r w:rsidRPr="003D4192">
        <w:rPr>
          <w:sz w:val="22"/>
          <w:szCs w:val="22"/>
        </w:rPr>
        <w:t>, ciclooxigenasa</w:t>
      </w:r>
      <w:r w:rsidRPr="003D4192">
        <w:rPr>
          <w:sz w:val="22"/>
          <w:szCs w:val="22"/>
        </w:rPr>
        <w:fldChar w:fldCharType="begin"/>
      </w:r>
      <w:r w:rsidRPr="003D4192">
        <w:rPr>
          <w:sz w:val="22"/>
          <w:szCs w:val="22"/>
        </w:rPr>
        <w:instrText xml:space="preserve"> ADDIN EN.CITE &lt;EndNote&gt;&lt;Cite&gt;&lt;Author&gt;Hussain&lt;/Author&gt;&lt;Year&gt;2005&lt;/Year&gt;&lt;RecNum&gt;284&lt;/RecNum&gt;&lt;record&gt;&lt;rec-number&gt;284&lt;/rec-number&gt;&lt;foreign-keys&gt;&lt;key app="EN" db-id="tswtsafwvprf08e5edwvv0fws2zwdt0de02a"&gt;284&lt;/key&gt;&lt;/foreign-keys&gt;&lt;ref-type name="Journal Article"&gt;17&lt;/ref-type&gt;&lt;contributors&gt;&lt;authors&gt;&lt;author&gt;Hussain, Tajamul&lt;/author&gt;&lt;author&gt;Gupta, Sanjay&lt;/author&gt;&lt;author&gt;Adhami, Vaqar M&lt;/author&gt;&lt;author&gt;Mukhtar, Hasan&lt;/author&gt;&lt;/authors&gt;&lt;/contributors&gt;&lt;titles&gt;&lt;title&gt;Green tea constituent epigallocatechin‐3‐gallate selectively inhibits COX‐2 without affecting COX‐1 expression in human prostate carcinoma cells&lt;/title&gt;&lt;secondary-title&gt;International Journal of Cancer&lt;/secondary-title&gt;&lt;/titles&gt;&lt;periodical&gt;&lt;full-title&gt;International Journal of Cancer&lt;/full-title&gt;&lt;/periodical&gt;&lt;pages&gt;660-669&lt;/pages&gt;&lt;volume&gt;113&lt;/volume&gt;&lt;number&gt;4&lt;/number&gt;&lt;dates&gt;&lt;year&gt;2005&lt;/year&gt;&lt;/dates&gt;&lt;publisher&gt;Wiley Online Library&lt;/publisher&gt;&lt;isbn&gt;1097-0215&lt;/isbn&gt;&lt;urls&gt;&lt;/urls&gt;&lt;/record&gt;&lt;/Cite&gt;&lt;/EndNote&gt;</w:instrText>
      </w:r>
      <w:r w:rsidRPr="003D4192">
        <w:rPr>
          <w:sz w:val="22"/>
          <w:szCs w:val="22"/>
        </w:rPr>
        <w:fldChar w:fldCharType="end"/>
      </w:r>
      <w:r w:rsidRPr="003D4192">
        <w:rPr>
          <w:sz w:val="22"/>
          <w:szCs w:val="22"/>
        </w:rPr>
        <w:t xml:space="preserve"> y lipoxigenasa</w:t>
      </w:r>
      <w:r w:rsidR="003E7C37" w:rsidRPr="003D4192">
        <w:rPr>
          <w:sz w:val="22"/>
          <w:szCs w:val="22"/>
        </w:rPr>
        <w:t xml:space="preserve">, </w:t>
      </w:r>
      <w:r w:rsidRPr="003D4192">
        <w:rPr>
          <w:sz w:val="22"/>
          <w:szCs w:val="22"/>
        </w:rPr>
        <w:t>y actuar en la interacción con vías de transducción de señales y receptores celulares</w:t>
      </w:r>
      <w:r w:rsidRPr="003D4192">
        <w:rPr>
          <w:sz w:val="22"/>
          <w:szCs w:val="22"/>
        </w:rPr>
        <w:fldChar w:fldCharType="begin"/>
      </w:r>
      <w:r w:rsidRPr="003D4192">
        <w:rPr>
          <w:sz w:val="22"/>
          <w:szCs w:val="22"/>
        </w:rPr>
        <w:instrText xml:space="preserve"> ADDIN EN.CITE &lt;EndNote&gt;&lt;Cite&gt;&lt;Author&gt;Spencer&lt;/Author&gt;&lt;Year&gt;2003&lt;/Year&gt;&lt;RecNum&gt;286&lt;/RecNum&gt;&lt;record&gt;&lt;rec-number&gt;286&lt;/rec-number&gt;&lt;foreign-keys&gt;&lt;key app="EN" db-id="tswtsafwvprf08e5edwvv0fws2zwdt0de02a"&gt;286&lt;/key&gt;&lt;/foreign-keys&gt;&lt;ref-type name="Journal Article"&gt;17&lt;/ref-type&gt;&lt;contributors&gt;&lt;authors&gt;&lt;author&gt;Spencer, Jeremy PE&lt;/author&gt;&lt;author&gt;Rice-Evans, Catherine&lt;/author&gt;&lt;author&gt;Williams, Robert J&lt;/author&gt;&lt;/authors&gt;&lt;/contributors&gt;&lt;titles&gt;&lt;title&gt;Modulation of pro-survival Akt/protein kinase B and ERK1/2 signaling cascades by quercetin and its in vivo metabolites underlie their action on neuronal viability&lt;/title&gt;&lt;secondary-title&gt;Journal of Biological Chemistry&lt;/secondary-title&gt;&lt;/titles&gt;&lt;periodical&gt;&lt;full-title&gt;Journal of Biological Chemistry&lt;/full-title&gt;&lt;/periodical&gt;&lt;pages&gt;34783-34793&lt;/pages&gt;&lt;volume&gt;278&lt;/volume&gt;&lt;number&gt;37&lt;/number&gt;&lt;dates&gt;&lt;year&gt;2003&lt;/year&gt;&lt;/dates&gt;&lt;publisher&gt;ASBMB&lt;/publisher&gt;&lt;isbn&gt;0021-9258&lt;/isbn&gt;&lt;urls&gt;&lt;/urls&gt;&lt;/record&gt;&lt;/Cite&gt;&lt;/EndNote&gt;</w:instrText>
      </w:r>
      <w:r w:rsidRPr="003D4192">
        <w:rPr>
          <w:sz w:val="22"/>
          <w:szCs w:val="22"/>
        </w:rPr>
        <w:fldChar w:fldCharType="end"/>
      </w:r>
      <w:r w:rsidRPr="003D4192">
        <w:rPr>
          <w:sz w:val="22"/>
          <w:szCs w:val="22"/>
        </w:rPr>
        <w:t>.</w:t>
      </w:r>
      <w:r w:rsidR="002667A5" w:rsidRPr="003D4192">
        <w:rPr>
          <w:sz w:val="22"/>
          <w:szCs w:val="22"/>
        </w:rPr>
        <w:t xml:space="preserve"> </w:t>
      </w:r>
      <w:r w:rsidRPr="003D4192">
        <w:rPr>
          <w:sz w:val="22"/>
          <w:szCs w:val="22"/>
        </w:rPr>
        <w:t>Además, recientemente han ganado interés como agentes antiinflamatorios e inmunomoduladores</w:t>
      </w:r>
      <w:r w:rsidR="00FA608B">
        <w:rPr>
          <w:sz w:val="22"/>
          <w:szCs w:val="22"/>
          <w:vertAlign w:val="superscript"/>
        </w:rPr>
        <w:t>28</w:t>
      </w:r>
      <w:r w:rsidRPr="003D4192">
        <w:rPr>
          <w:sz w:val="22"/>
          <w:szCs w:val="22"/>
        </w:rPr>
        <w:t>, por lo que reciben cada vez una mayor atención como posibles agentes terapéuticos contra enfermedades: cardiovasculares, neurodegenerativas</w:t>
      </w:r>
      <w:r w:rsidR="00250832" w:rsidRPr="003D4192">
        <w:rPr>
          <w:sz w:val="22"/>
          <w:szCs w:val="22"/>
        </w:rPr>
        <w:t>, obesidad</w:t>
      </w:r>
      <w:r w:rsidRPr="003D4192">
        <w:rPr>
          <w:sz w:val="22"/>
          <w:szCs w:val="22"/>
        </w:rPr>
        <w:t xml:space="preserve"> y </w:t>
      </w:r>
      <w:r w:rsidRPr="00165D27">
        <w:rPr>
          <w:sz w:val="22"/>
          <w:szCs w:val="22"/>
        </w:rPr>
        <w:t>cáncer</w:t>
      </w:r>
      <w:r w:rsidR="00165D27">
        <w:rPr>
          <w:sz w:val="22"/>
          <w:szCs w:val="22"/>
        </w:rPr>
        <w:t xml:space="preserve"> </w:t>
      </w:r>
      <w:r w:rsidR="00165D27">
        <w:rPr>
          <w:sz w:val="22"/>
          <w:szCs w:val="22"/>
          <w:vertAlign w:val="superscript"/>
        </w:rPr>
        <w:t>13, 34</w:t>
      </w:r>
      <w:r w:rsidRPr="003D4192">
        <w:rPr>
          <w:sz w:val="22"/>
          <w:szCs w:val="22"/>
        </w:rPr>
        <w:t>.</w:t>
      </w:r>
      <w:r w:rsidR="007F55D8">
        <w:rPr>
          <w:sz w:val="22"/>
          <w:szCs w:val="22"/>
        </w:rPr>
        <w:t xml:space="preserve"> </w:t>
      </w:r>
      <w:commentRangeStart w:id="15"/>
      <w:r w:rsidR="007F55D8">
        <w:rPr>
          <w:sz w:val="22"/>
          <w:szCs w:val="22"/>
        </w:rPr>
        <w:t xml:space="preserve">Sin </w:t>
      </w:r>
      <w:commentRangeEnd w:id="15"/>
      <w:r w:rsidR="007F55D8">
        <w:rPr>
          <w:rStyle w:val="Refdecomentario"/>
          <w:rFonts w:asciiTheme="minorHAnsi" w:eastAsiaTheme="minorEastAsia" w:hAnsiTheme="minorHAnsi" w:cstheme="minorBidi"/>
          <w:lang w:eastAsia="en-US"/>
        </w:rPr>
        <w:commentReference w:id="15"/>
      </w:r>
      <w:r w:rsidR="007F55D8">
        <w:rPr>
          <w:sz w:val="22"/>
          <w:szCs w:val="22"/>
        </w:rPr>
        <w:t xml:space="preserve">embargo, cabe destacar que su uso presenta un inconveniente, la baja biodisponibilidad. Ahora bien, para suplirlo, están desarrollándose tecnologías basadas en </w:t>
      </w:r>
      <w:proofErr w:type="spellStart"/>
      <w:r w:rsidR="007F55D8">
        <w:rPr>
          <w:sz w:val="22"/>
          <w:szCs w:val="22"/>
        </w:rPr>
        <w:t>nanoformula</w:t>
      </w:r>
      <w:commentRangeStart w:id="16"/>
      <w:r w:rsidR="007F55D8">
        <w:rPr>
          <w:sz w:val="22"/>
          <w:szCs w:val="22"/>
        </w:rPr>
        <w:t>i</w:t>
      </w:r>
      <w:commentRangeEnd w:id="16"/>
      <w:r w:rsidR="00705686">
        <w:rPr>
          <w:rStyle w:val="Refdecomentario"/>
          <w:rFonts w:asciiTheme="minorHAnsi" w:eastAsiaTheme="minorEastAsia" w:hAnsiTheme="minorHAnsi" w:cstheme="minorBidi"/>
          <w:lang w:eastAsia="en-US"/>
        </w:rPr>
        <w:commentReference w:id="16"/>
      </w:r>
      <w:r w:rsidR="007F55D8">
        <w:rPr>
          <w:sz w:val="22"/>
          <w:szCs w:val="22"/>
        </w:rPr>
        <w:t>ción</w:t>
      </w:r>
      <w:proofErr w:type="spellEnd"/>
      <w:r w:rsidR="007F55D8">
        <w:rPr>
          <w:sz w:val="22"/>
          <w:szCs w:val="22"/>
        </w:rPr>
        <w:t xml:space="preserve"> para optimizar la </w:t>
      </w:r>
      <w:proofErr w:type="spellStart"/>
      <w:r w:rsidR="007F55D8">
        <w:rPr>
          <w:sz w:val="22"/>
          <w:szCs w:val="22"/>
        </w:rPr>
        <w:t>bioeficacia</w:t>
      </w:r>
      <w:proofErr w:type="spellEnd"/>
      <w:r w:rsidR="007F55D8">
        <w:rPr>
          <w:sz w:val="22"/>
          <w:szCs w:val="22"/>
        </w:rPr>
        <w:t xml:space="preserve"> de estos </w:t>
      </w:r>
      <w:commentRangeStart w:id="17"/>
      <w:r w:rsidR="007F55D8">
        <w:rPr>
          <w:sz w:val="22"/>
          <w:szCs w:val="22"/>
        </w:rPr>
        <w:t>compuestos</w:t>
      </w:r>
      <w:r w:rsidR="007F55D8">
        <w:rPr>
          <w:sz w:val="22"/>
          <w:szCs w:val="22"/>
          <w:vertAlign w:val="superscript"/>
        </w:rPr>
        <w:t>47</w:t>
      </w:r>
      <w:commentRangeEnd w:id="17"/>
      <w:r w:rsidR="00705686">
        <w:rPr>
          <w:rStyle w:val="Refdecomentario"/>
          <w:rFonts w:asciiTheme="minorHAnsi" w:eastAsiaTheme="minorEastAsia" w:hAnsiTheme="minorHAnsi" w:cstheme="minorBidi"/>
          <w:lang w:eastAsia="en-US"/>
        </w:rPr>
        <w:commentReference w:id="17"/>
      </w:r>
      <w:r w:rsidR="007F55D8">
        <w:rPr>
          <w:sz w:val="22"/>
          <w:szCs w:val="22"/>
        </w:rPr>
        <w:t>.</w:t>
      </w:r>
    </w:p>
    <w:p w14:paraId="5D1F160C" w14:textId="77777777" w:rsidR="00705686" w:rsidRPr="003D4192" w:rsidRDefault="00705686" w:rsidP="001653A7">
      <w:pPr>
        <w:spacing w:line="360" w:lineRule="auto"/>
        <w:jc w:val="both"/>
        <w:rPr>
          <w:sz w:val="22"/>
          <w:szCs w:val="22"/>
        </w:rPr>
      </w:pPr>
    </w:p>
    <w:p w14:paraId="56C939E9" w14:textId="29032308" w:rsidR="006C10BE" w:rsidRPr="003D4192" w:rsidRDefault="006C10BE" w:rsidP="00424195">
      <w:pPr>
        <w:pStyle w:val="elisa"/>
        <w:numPr>
          <w:ilvl w:val="1"/>
          <w:numId w:val="1"/>
        </w:numPr>
        <w:rPr>
          <w:rFonts w:cs="Times New Roman"/>
          <w:b/>
          <w:bCs/>
          <w:szCs w:val="22"/>
        </w:rPr>
      </w:pPr>
      <w:bookmarkStart w:id="18" w:name="_Toc13150607"/>
      <w:bookmarkEnd w:id="13"/>
      <w:r w:rsidRPr="003D4192">
        <w:rPr>
          <w:rFonts w:cs="Times New Roman"/>
          <w:b/>
          <w:bCs/>
          <w:szCs w:val="22"/>
        </w:rPr>
        <w:t>Clasificación</w:t>
      </w:r>
      <w:bookmarkEnd w:id="18"/>
    </w:p>
    <w:bookmarkEnd w:id="5"/>
    <w:p w14:paraId="07781495" w14:textId="17B64FA1" w:rsidR="006C10BE" w:rsidRPr="003D4192" w:rsidRDefault="00420709" w:rsidP="00424195">
      <w:pPr>
        <w:spacing w:line="360" w:lineRule="auto"/>
        <w:jc w:val="both"/>
        <w:rPr>
          <w:sz w:val="22"/>
          <w:szCs w:val="22"/>
        </w:rPr>
      </w:pPr>
      <w:r w:rsidRPr="003D4192">
        <w:rPr>
          <w:sz w:val="22"/>
          <w:szCs w:val="22"/>
        </w:rPr>
        <w:t xml:space="preserve">Los polifenoles son unos compuestos muy abundantes y diversos. En la actualidad existen más de 8000 diferentes en la naturaleza. Es por este motivo por el cual la terminología y clasificación de polifenoles es compleja y confusa. Se subdividen en </w:t>
      </w:r>
      <w:r w:rsidR="008C5852" w:rsidRPr="003D4192">
        <w:rPr>
          <w:sz w:val="22"/>
          <w:szCs w:val="22"/>
        </w:rPr>
        <w:t>seis grupos:</w:t>
      </w:r>
      <w:r w:rsidR="00FD44B2" w:rsidRPr="003D4192">
        <w:rPr>
          <w:sz w:val="22"/>
          <w:szCs w:val="22"/>
        </w:rPr>
        <w:t xml:space="preserve"> flavonoles, flavonas, </w:t>
      </w:r>
      <w:proofErr w:type="spellStart"/>
      <w:r w:rsidR="00FD44B2" w:rsidRPr="003D4192">
        <w:rPr>
          <w:sz w:val="22"/>
          <w:szCs w:val="22"/>
        </w:rPr>
        <w:t>flavanonas</w:t>
      </w:r>
      <w:proofErr w:type="spellEnd"/>
      <w:r w:rsidR="00FD44B2" w:rsidRPr="003D4192">
        <w:rPr>
          <w:sz w:val="22"/>
          <w:szCs w:val="22"/>
        </w:rPr>
        <w:t xml:space="preserve"> (</w:t>
      </w:r>
      <w:proofErr w:type="spellStart"/>
      <w:r w:rsidR="00FD44B2" w:rsidRPr="003D4192">
        <w:rPr>
          <w:sz w:val="22"/>
          <w:szCs w:val="22"/>
        </w:rPr>
        <w:t>dihidroflavonas</w:t>
      </w:r>
      <w:proofErr w:type="spellEnd"/>
      <w:r w:rsidR="00FD44B2" w:rsidRPr="003D4192">
        <w:rPr>
          <w:sz w:val="22"/>
          <w:szCs w:val="22"/>
        </w:rPr>
        <w:t xml:space="preserve">), isoflavonas, </w:t>
      </w:r>
      <w:proofErr w:type="spellStart"/>
      <w:r w:rsidR="00FD44B2" w:rsidRPr="003D4192">
        <w:rPr>
          <w:sz w:val="22"/>
          <w:szCs w:val="22"/>
        </w:rPr>
        <w:t>antocianidinas</w:t>
      </w:r>
      <w:proofErr w:type="spellEnd"/>
      <w:r w:rsidR="00FD44B2" w:rsidRPr="003D4192">
        <w:rPr>
          <w:sz w:val="22"/>
          <w:szCs w:val="22"/>
        </w:rPr>
        <w:t xml:space="preserve"> </w:t>
      </w:r>
      <w:r w:rsidR="00FD44B2" w:rsidRPr="003D4192">
        <w:rPr>
          <w:sz w:val="22"/>
          <w:szCs w:val="22"/>
        </w:rPr>
        <w:lastRenderedPageBreak/>
        <w:t xml:space="preserve">y </w:t>
      </w:r>
      <w:proofErr w:type="spellStart"/>
      <w:r w:rsidR="00FD44B2" w:rsidRPr="003D4192">
        <w:rPr>
          <w:sz w:val="22"/>
          <w:szCs w:val="22"/>
        </w:rPr>
        <w:t>flavanoles</w:t>
      </w:r>
      <w:proofErr w:type="spellEnd"/>
      <w:r w:rsidR="00FD44B2" w:rsidRPr="003D4192">
        <w:rPr>
          <w:sz w:val="22"/>
          <w:szCs w:val="22"/>
        </w:rPr>
        <w:t xml:space="preserve"> (figura 1). Nos centraremos en el grupo de los flavonoides, </w:t>
      </w:r>
      <w:r w:rsidR="00FD44B2" w:rsidRPr="003D4192">
        <w:rPr>
          <w:color w:val="000000" w:themeColor="text1"/>
          <w:sz w:val="22"/>
          <w:szCs w:val="22"/>
        </w:rPr>
        <w:t xml:space="preserve">que es </w:t>
      </w:r>
      <w:r w:rsidR="003C572B" w:rsidRPr="003D4192">
        <w:rPr>
          <w:color w:val="000000" w:themeColor="text1"/>
          <w:sz w:val="22"/>
          <w:szCs w:val="22"/>
        </w:rPr>
        <w:t>el grupo al que pertenece</w:t>
      </w:r>
      <w:r w:rsidR="00FD44B2" w:rsidRPr="003D4192">
        <w:rPr>
          <w:color w:val="000000" w:themeColor="text1"/>
          <w:sz w:val="22"/>
          <w:szCs w:val="22"/>
        </w:rPr>
        <w:t xml:space="preserve"> la genisteína</w:t>
      </w:r>
      <w:r w:rsidR="003C572B" w:rsidRPr="003D4192">
        <w:rPr>
          <w:color w:val="000000" w:themeColor="text1"/>
          <w:sz w:val="22"/>
          <w:szCs w:val="22"/>
        </w:rPr>
        <w:t>, el polifenol estudiado en el presente trabajo</w:t>
      </w:r>
      <w:r w:rsidR="00165D27">
        <w:rPr>
          <w:color w:val="000000" w:themeColor="text1"/>
          <w:sz w:val="22"/>
          <w:szCs w:val="22"/>
          <w:vertAlign w:val="superscript"/>
        </w:rPr>
        <w:t>34</w:t>
      </w:r>
      <w:r w:rsidR="003C572B" w:rsidRPr="003D4192">
        <w:rPr>
          <w:color w:val="000000" w:themeColor="text1"/>
          <w:sz w:val="22"/>
          <w:szCs w:val="22"/>
        </w:rPr>
        <w:t>.</w:t>
      </w:r>
      <w:r w:rsidR="008C5852" w:rsidRPr="003D4192">
        <w:rPr>
          <w:color w:val="000000" w:themeColor="text1"/>
          <w:sz w:val="22"/>
          <w:szCs w:val="22"/>
        </w:rPr>
        <w:t xml:space="preserve"> </w:t>
      </w:r>
    </w:p>
    <w:bookmarkEnd w:id="6"/>
    <w:p w14:paraId="162FF2A6" w14:textId="77777777" w:rsidR="00E3746D" w:rsidRDefault="008C5852" w:rsidP="00E3746D">
      <w:pPr>
        <w:keepNext/>
        <w:spacing w:line="360" w:lineRule="auto"/>
        <w:jc w:val="center"/>
      </w:pPr>
      <w:r w:rsidRPr="003D4192">
        <w:rPr>
          <w:noProof/>
          <w:sz w:val="22"/>
          <w:szCs w:val="22"/>
          <w:lang w:eastAsia="es-ES"/>
        </w:rPr>
        <w:drawing>
          <wp:inline distT="0" distB="0" distL="0" distR="0" wp14:anchorId="75287532" wp14:editId="55B892D4">
            <wp:extent cx="4680000" cy="2965792"/>
            <wp:effectExtent l="19050" t="0" r="6300" b="0"/>
            <wp:docPr id="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4680000" cy="2965792"/>
                    </a:xfrm>
                    <a:prstGeom prst="rect">
                      <a:avLst/>
                    </a:prstGeom>
                    <a:noFill/>
                    <a:ln w="9525">
                      <a:noFill/>
                      <a:miter lim="800000"/>
                      <a:headEnd/>
                      <a:tailEnd/>
                    </a:ln>
                  </pic:spPr>
                </pic:pic>
              </a:graphicData>
            </a:graphic>
          </wp:inline>
        </w:drawing>
      </w:r>
    </w:p>
    <w:p w14:paraId="0EC2A030" w14:textId="04CD7970" w:rsidR="00FD44B2" w:rsidRPr="009F4C96" w:rsidRDefault="00E3746D" w:rsidP="00E3746D">
      <w:pPr>
        <w:pStyle w:val="Descripcin"/>
        <w:jc w:val="center"/>
        <w:rPr>
          <w:rFonts w:ascii="Times New Roman" w:hAnsi="Times New Roman" w:cs="Times New Roman"/>
          <w:b w:val="0"/>
          <w:bCs w:val="0"/>
          <w:i/>
          <w:iCs/>
          <w:sz w:val="22"/>
          <w:szCs w:val="22"/>
        </w:rPr>
      </w:pPr>
      <w:r w:rsidRPr="009F4C96">
        <w:rPr>
          <w:rFonts w:ascii="Times New Roman" w:hAnsi="Times New Roman" w:cs="Times New Roman"/>
          <w:b w:val="0"/>
          <w:bCs w:val="0"/>
          <w:i/>
          <w:iCs/>
          <w:sz w:val="22"/>
          <w:szCs w:val="22"/>
        </w:rPr>
        <w:t xml:space="preserve">Figura </w:t>
      </w:r>
      <w:r w:rsidR="007A5837" w:rsidRPr="009F4C96">
        <w:rPr>
          <w:rFonts w:ascii="Times New Roman" w:hAnsi="Times New Roman" w:cs="Times New Roman"/>
          <w:b w:val="0"/>
          <w:bCs w:val="0"/>
          <w:i/>
          <w:iCs/>
          <w:noProof/>
          <w:sz w:val="22"/>
          <w:szCs w:val="22"/>
        </w:rPr>
        <w:fldChar w:fldCharType="begin"/>
      </w:r>
      <w:r w:rsidR="007A5837" w:rsidRPr="009F4C96">
        <w:rPr>
          <w:rFonts w:ascii="Times New Roman" w:hAnsi="Times New Roman" w:cs="Times New Roman"/>
          <w:b w:val="0"/>
          <w:bCs w:val="0"/>
          <w:i/>
          <w:iCs/>
          <w:noProof/>
          <w:sz w:val="22"/>
          <w:szCs w:val="22"/>
        </w:rPr>
        <w:instrText xml:space="preserve"> SEQ Figura_ \* ARABIC </w:instrText>
      </w:r>
      <w:r w:rsidR="007A5837" w:rsidRPr="009F4C96">
        <w:rPr>
          <w:rFonts w:ascii="Times New Roman" w:hAnsi="Times New Roman" w:cs="Times New Roman"/>
          <w:b w:val="0"/>
          <w:bCs w:val="0"/>
          <w:i/>
          <w:iCs/>
          <w:noProof/>
          <w:sz w:val="22"/>
          <w:szCs w:val="22"/>
        </w:rPr>
        <w:fldChar w:fldCharType="separate"/>
      </w:r>
      <w:r w:rsidRPr="009F4C96">
        <w:rPr>
          <w:rFonts w:ascii="Times New Roman" w:hAnsi="Times New Roman" w:cs="Times New Roman"/>
          <w:b w:val="0"/>
          <w:bCs w:val="0"/>
          <w:i/>
          <w:iCs/>
          <w:noProof/>
          <w:sz w:val="22"/>
          <w:szCs w:val="22"/>
        </w:rPr>
        <w:t>1</w:t>
      </w:r>
      <w:r w:rsidR="007A5837" w:rsidRPr="009F4C96">
        <w:rPr>
          <w:rFonts w:ascii="Times New Roman" w:hAnsi="Times New Roman" w:cs="Times New Roman"/>
          <w:b w:val="0"/>
          <w:bCs w:val="0"/>
          <w:i/>
          <w:iCs/>
          <w:noProof/>
          <w:sz w:val="22"/>
          <w:szCs w:val="22"/>
        </w:rPr>
        <w:fldChar w:fldCharType="end"/>
      </w:r>
      <w:r w:rsidRPr="009F4C96">
        <w:rPr>
          <w:rFonts w:ascii="Times New Roman" w:hAnsi="Times New Roman" w:cs="Times New Roman"/>
          <w:b w:val="0"/>
          <w:bCs w:val="0"/>
          <w:i/>
          <w:iCs/>
          <w:sz w:val="22"/>
          <w:szCs w:val="22"/>
        </w:rPr>
        <w:t>:</w:t>
      </w:r>
      <w:r w:rsidRPr="009F4C96">
        <w:rPr>
          <w:rFonts w:ascii="Times New Roman" w:hAnsi="Times New Roman" w:cs="Times New Roman"/>
          <w:i/>
          <w:iCs/>
          <w:sz w:val="22"/>
          <w:szCs w:val="22"/>
        </w:rPr>
        <w:t xml:space="preserve"> </w:t>
      </w:r>
      <w:bookmarkStart w:id="19" w:name="_Toc509297137"/>
      <w:bookmarkStart w:id="20" w:name="_Toc510782489"/>
      <w:bookmarkStart w:id="21" w:name="_Toc510782567"/>
      <w:bookmarkStart w:id="22" w:name="_Toc511233675"/>
      <w:bookmarkStart w:id="23" w:name="_Toc513154255"/>
      <w:bookmarkStart w:id="24" w:name="_Toc513884830"/>
      <w:r w:rsidR="00FD44B2" w:rsidRPr="009F4C96">
        <w:rPr>
          <w:rFonts w:ascii="Times New Roman" w:hAnsi="Times New Roman" w:cs="Times New Roman"/>
          <w:b w:val="0"/>
          <w:i/>
          <w:iCs/>
          <w:sz w:val="22"/>
          <w:szCs w:val="22"/>
        </w:rPr>
        <w:t>estructura química de los polifenoles.</w:t>
      </w:r>
    </w:p>
    <w:p w14:paraId="13026A0B" w14:textId="005B0C1E" w:rsidR="00331B79" w:rsidRPr="003D4192" w:rsidRDefault="006C10BE" w:rsidP="00424195">
      <w:pPr>
        <w:pStyle w:val="elisa"/>
        <w:numPr>
          <w:ilvl w:val="2"/>
          <w:numId w:val="1"/>
        </w:numPr>
        <w:rPr>
          <w:rFonts w:cs="Times New Roman"/>
          <w:b/>
          <w:bCs/>
          <w:szCs w:val="22"/>
        </w:rPr>
      </w:pPr>
      <w:bookmarkStart w:id="25" w:name="_Toc13150608"/>
      <w:bookmarkEnd w:id="19"/>
      <w:bookmarkEnd w:id="20"/>
      <w:bookmarkEnd w:id="21"/>
      <w:bookmarkEnd w:id="22"/>
      <w:bookmarkEnd w:id="23"/>
      <w:bookmarkEnd w:id="24"/>
      <w:r w:rsidRPr="003D4192">
        <w:rPr>
          <w:rFonts w:cs="Times New Roman"/>
          <w:b/>
          <w:bCs/>
          <w:szCs w:val="22"/>
        </w:rPr>
        <w:t>Genisteína</w:t>
      </w:r>
      <w:bookmarkEnd w:id="25"/>
      <w:r w:rsidRPr="003D4192">
        <w:rPr>
          <w:rFonts w:cs="Times New Roman"/>
          <w:b/>
          <w:bCs/>
          <w:szCs w:val="22"/>
        </w:rPr>
        <w:t xml:space="preserve"> </w:t>
      </w:r>
    </w:p>
    <w:p w14:paraId="3EA2355B" w14:textId="30500006" w:rsidR="007C44A3" w:rsidRPr="003D4192" w:rsidRDefault="00886BFE" w:rsidP="00424195">
      <w:pPr>
        <w:spacing w:line="360" w:lineRule="auto"/>
        <w:jc w:val="both"/>
        <w:rPr>
          <w:sz w:val="22"/>
          <w:szCs w:val="22"/>
        </w:rPr>
      </w:pPr>
      <w:r w:rsidRPr="003D4192">
        <w:rPr>
          <w:sz w:val="22"/>
          <w:szCs w:val="22"/>
        </w:rPr>
        <w:t xml:space="preserve">De todos los grupos anteriormente nombrados, la genisteína </w:t>
      </w:r>
      <w:r w:rsidRPr="003D4192">
        <w:rPr>
          <w:bCs/>
          <w:sz w:val="22"/>
          <w:szCs w:val="22"/>
        </w:rPr>
        <w:t>(</w:t>
      </w:r>
      <w:r w:rsidRPr="003D4192">
        <w:rPr>
          <w:sz w:val="22"/>
          <w:szCs w:val="22"/>
        </w:rPr>
        <w:t>4',5,7-Trihidroxi Isoflavona)</w:t>
      </w:r>
      <w:r w:rsidR="00FD44B2" w:rsidRPr="003D4192">
        <w:rPr>
          <w:sz w:val="22"/>
          <w:szCs w:val="22"/>
        </w:rPr>
        <w:t xml:space="preserve"> (figura 2) </w:t>
      </w:r>
      <w:r w:rsidRPr="003D4192">
        <w:rPr>
          <w:sz w:val="22"/>
          <w:szCs w:val="22"/>
        </w:rPr>
        <w:t>es una isoflavona,</w:t>
      </w:r>
      <w:r w:rsidRPr="003D4192">
        <w:rPr>
          <w:color w:val="FF0000"/>
          <w:sz w:val="22"/>
          <w:szCs w:val="22"/>
        </w:rPr>
        <w:t xml:space="preserve"> </w:t>
      </w:r>
      <w:r w:rsidRPr="003D4192">
        <w:rPr>
          <w:sz w:val="22"/>
          <w:szCs w:val="22"/>
        </w:rPr>
        <w:t xml:space="preserve">cuya estructura </w:t>
      </w:r>
      <w:commentRangeStart w:id="26"/>
      <w:r w:rsidRPr="003D4192">
        <w:rPr>
          <w:sz w:val="22"/>
          <w:szCs w:val="22"/>
        </w:rPr>
        <w:t>recuerda</w:t>
      </w:r>
      <w:commentRangeEnd w:id="26"/>
      <w:r w:rsidR="00705686">
        <w:rPr>
          <w:rStyle w:val="Refdecomentario"/>
          <w:rFonts w:asciiTheme="minorHAnsi" w:eastAsiaTheme="minorEastAsia" w:hAnsiTheme="minorHAnsi" w:cstheme="minorBidi"/>
          <w:lang w:eastAsia="en-US"/>
        </w:rPr>
        <w:commentReference w:id="26"/>
      </w:r>
      <w:r w:rsidRPr="003D4192">
        <w:rPr>
          <w:sz w:val="22"/>
          <w:szCs w:val="22"/>
        </w:rPr>
        <w:t xml:space="preserve"> a la de los estrógenos.</w:t>
      </w:r>
      <w:r w:rsidR="00FD44B2" w:rsidRPr="003D4192">
        <w:rPr>
          <w:sz w:val="22"/>
          <w:szCs w:val="22"/>
        </w:rPr>
        <w:t xml:space="preserve"> </w:t>
      </w:r>
      <w:r w:rsidRPr="003D4192">
        <w:rPr>
          <w:sz w:val="22"/>
          <w:szCs w:val="22"/>
        </w:rPr>
        <w:t xml:space="preserve">Presenta un esqueleto de 15 carbonos que puede unirse a receptores de estrógenos, motivo por el que se clasifican como fitoestrógenos. Se encuentran casi de manera exclusiva en leguminosas, </w:t>
      </w:r>
      <w:r w:rsidR="005D53F7" w:rsidRPr="003D4192">
        <w:rPr>
          <w:sz w:val="22"/>
          <w:szCs w:val="22"/>
        </w:rPr>
        <w:t>como</w:t>
      </w:r>
      <w:r w:rsidR="00FD44B2" w:rsidRPr="003D4192">
        <w:rPr>
          <w:sz w:val="22"/>
          <w:szCs w:val="22"/>
        </w:rPr>
        <w:t xml:space="preserve"> </w:t>
      </w:r>
      <w:r w:rsidR="005D53F7" w:rsidRPr="003D4192">
        <w:rPr>
          <w:sz w:val="22"/>
          <w:szCs w:val="22"/>
        </w:rPr>
        <w:t xml:space="preserve">garbanzos y guisantes </w:t>
      </w:r>
      <w:r w:rsidR="007C44A3" w:rsidRPr="003D4192">
        <w:rPr>
          <w:sz w:val="22"/>
          <w:szCs w:val="22"/>
        </w:rPr>
        <w:t>y, mayoritariamente en la soja y sus derivados.</w:t>
      </w:r>
    </w:p>
    <w:p w14:paraId="31870DD5" w14:textId="77777777" w:rsidR="006C10BE" w:rsidRPr="003D4192" w:rsidRDefault="006C10BE" w:rsidP="00424195">
      <w:pPr>
        <w:keepNext/>
        <w:spacing w:line="360" w:lineRule="auto"/>
        <w:jc w:val="center"/>
        <w:rPr>
          <w:sz w:val="22"/>
          <w:szCs w:val="22"/>
        </w:rPr>
      </w:pPr>
      <w:r w:rsidRPr="003D4192">
        <w:rPr>
          <w:noProof/>
          <w:sz w:val="22"/>
          <w:szCs w:val="22"/>
          <w:lang w:eastAsia="es-ES"/>
        </w:rPr>
        <w:lastRenderedPageBreak/>
        <w:drawing>
          <wp:inline distT="0" distB="0" distL="0" distR="0" wp14:anchorId="63ACB144" wp14:editId="24E5B8BE">
            <wp:extent cx="2556000" cy="1577855"/>
            <wp:effectExtent l="19050" t="0" r="0" b="0"/>
            <wp:docPr id="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2556000" cy="1577855"/>
                    </a:xfrm>
                    <a:prstGeom prst="rect">
                      <a:avLst/>
                    </a:prstGeom>
                    <a:noFill/>
                    <a:ln w="9525">
                      <a:noFill/>
                      <a:miter lim="800000"/>
                      <a:headEnd/>
                      <a:tailEnd/>
                    </a:ln>
                  </pic:spPr>
                </pic:pic>
              </a:graphicData>
            </a:graphic>
          </wp:inline>
        </w:drawing>
      </w:r>
    </w:p>
    <w:p w14:paraId="6B1C11CC" w14:textId="2BB8599C" w:rsidR="006C10BE" w:rsidRPr="003D4192" w:rsidRDefault="003E7C37" w:rsidP="00424195">
      <w:pPr>
        <w:pStyle w:val="Descripcin"/>
        <w:spacing w:line="360" w:lineRule="auto"/>
        <w:rPr>
          <w:rFonts w:ascii="Times New Roman" w:hAnsi="Times New Roman" w:cs="Times New Roman"/>
          <w:b w:val="0"/>
          <w:bCs w:val="0"/>
          <w:i/>
          <w:iCs/>
          <w:sz w:val="22"/>
          <w:szCs w:val="22"/>
        </w:rPr>
      </w:pPr>
      <w:bookmarkStart w:id="27" w:name="_Toc509297140"/>
      <w:bookmarkStart w:id="28" w:name="_Toc510782492"/>
      <w:bookmarkStart w:id="29" w:name="_Toc510782570"/>
      <w:bookmarkStart w:id="30" w:name="_Toc511233678"/>
      <w:bookmarkStart w:id="31" w:name="_Toc513154258"/>
      <w:bookmarkStart w:id="32" w:name="_Toc513884833"/>
      <w:r w:rsidRPr="003D4192">
        <w:rPr>
          <w:rFonts w:ascii="Times New Roman" w:hAnsi="Times New Roman" w:cs="Times New Roman"/>
          <w:b w:val="0"/>
          <w:bCs w:val="0"/>
          <w:i/>
          <w:iCs/>
          <w:sz w:val="22"/>
          <w:szCs w:val="22"/>
        </w:rPr>
        <w:t>Figura 2: similitud estructural entre el 17β-estradiol y la isoflavona genisteína</w:t>
      </w:r>
      <w:r w:rsidR="00BD391F" w:rsidRPr="003D4192">
        <w:rPr>
          <w:rFonts w:ascii="Times New Roman" w:hAnsi="Times New Roman" w:cs="Times New Roman"/>
          <w:b w:val="0"/>
          <w:bCs w:val="0"/>
          <w:i/>
          <w:iCs/>
          <w:caps/>
          <w:sz w:val="22"/>
          <w:szCs w:val="22"/>
        </w:rPr>
        <w:t>.</w:t>
      </w:r>
      <w:bookmarkEnd w:id="27"/>
      <w:bookmarkEnd w:id="28"/>
      <w:bookmarkEnd w:id="29"/>
      <w:bookmarkEnd w:id="30"/>
      <w:bookmarkEnd w:id="31"/>
      <w:bookmarkEnd w:id="32"/>
    </w:p>
    <w:p w14:paraId="0ED8B79C" w14:textId="60FBB006" w:rsidR="00BD391F" w:rsidRPr="003D4192" w:rsidRDefault="009656E6" w:rsidP="00424195">
      <w:pPr>
        <w:spacing w:line="360" w:lineRule="auto"/>
        <w:jc w:val="both"/>
        <w:rPr>
          <w:sz w:val="22"/>
          <w:szCs w:val="22"/>
        </w:rPr>
      </w:pPr>
      <w:r w:rsidRPr="003D4192">
        <w:rPr>
          <w:sz w:val="22"/>
          <w:szCs w:val="22"/>
        </w:rPr>
        <w:t xml:space="preserve">Dado que pueden actuar como agonistas o antagonistas </w:t>
      </w:r>
      <w:r w:rsidR="00424195" w:rsidRPr="003D4192">
        <w:rPr>
          <w:sz w:val="22"/>
          <w:szCs w:val="22"/>
        </w:rPr>
        <w:t>estrog</w:t>
      </w:r>
      <w:r w:rsidR="00424195" w:rsidRPr="00442D7D">
        <w:rPr>
          <w:color w:val="000000" w:themeColor="text1"/>
          <w:sz w:val="22"/>
          <w:szCs w:val="22"/>
        </w:rPr>
        <w:t>én</w:t>
      </w:r>
      <w:r w:rsidR="00424195" w:rsidRPr="003D4192">
        <w:rPr>
          <w:sz w:val="22"/>
          <w:szCs w:val="22"/>
        </w:rPr>
        <w:t>icos</w:t>
      </w:r>
      <w:r w:rsidRPr="003D4192">
        <w:rPr>
          <w:sz w:val="22"/>
          <w:szCs w:val="22"/>
        </w:rPr>
        <w:t>, han sido agrupados dentro de los moduladores selectivos del receptor de estrógeno. Sus mecanismos de acción se pueden dividir en dos, dependiendo de si son hormono-dependientes (mediados por receptor estrogénico) o no hormonales (independientes de receptor estrogénico).</w:t>
      </w:r>
    </w:p>
    <w:p w14:paraId="27B42B96" w14:textId="7C8D1B1C" w:rsidR="00E3344B" w:rsidRPr="003D4192" w:rsidRDefault="00E3344B" w:rsidP="00424195">
      <w:pPr>
        <w:pStyle w:val="elisa"/>
        <w:numPr>
          <w:ilvl w:val="3"/>
          <w:numId w:val="1"/>
        </w:numPr>
        <w:rPr>
          <w:rFonts w:cs="Times New Roman"/>
          <w:b/>
          <w:bCs/>
          <w:szCs w:val="22"/>
        </w:rPr>
      </w:pPr>
      <w:r w:rsidRPr="003D4192">
        <w:rPr>
          <w:rFonts w:cs="Times New Roman"/>
          <w:b/>
          <w:bCs/>
          <w:szCs w:val="22"/>
        </w:rPr>
        <w:t xml:space="preserve"> </w:t>
      </w:r>
      <w:bookmarkStart w:id="33" w:name="_Toc13150609"/>
      <w:r w:rsidR="00AD121B" w:rsidRPr="003D4192">
        <w:rPr>
          <w:rFonts w:cs="Times New Roman"/>
          <w:b/>
          <w:bCs/>
          <w:szCs w:val="22"/>
        </w:rPr>
        <w:t>Propiedades farmacológicas de la genisteína</w:t>
      </w:r>
      <w:r w:rsidR="00424195" w:rsidRPr="003D4192">
        <w:rPr>
          <w:rFonts w:cs="Times New Roman"/>
          <w:b/>
          <w:bCs/>
          <w:szCs w:val="22"/>
        </w:rPr>
        <w:t>.</w:t>
      </w:r>
      <w:bookmarkEnd w:id="33"/>
      <w:r w:rsidR="00424195" w:rsidRPr="003D4192">
        <w:rPr>
          <w:rFonts w:cs="Times New Roman"/>
          <w:b/>
          <w:bCs/>
          <w:szCs w:val="22"/>
        </w:rPr>
        <w:t xml:space="preserve"> </w:t>
      </w:r>
    </w:p>
    <w:p w14:paraId="77CC61B0" w14:textId="5C816AD1" w:rsidR="001653A7" w:rsidRPr="00E4200D" w:rsidRDefault="00CF087E" w:rsidP="00E4200D">
      <w:pPr>
        <w:spacing w:line="360" w:lineRule="auto"/>
        <w:jc w:val="both"/>
        <w:rPr>
          <w:color w:val="FF0000"/>
          <w:sz w:val="22"/>
          <w:szCs w:val="22"/>
          <w:shd w:val="clear" w:color="auto" w:fill="FFFFFF"/>
        </w:rPr>
      </w:pPr>
      <w:r w:rsidRPr="00E4200D">
        <w:rPr>
          <w:sz w:val="22"/>
          <w:szCs w:val="22"/>
        </w:rPr>
        <w:t>Se ha</w:t>
      </w:r>
      <w:r w:rsidR="00B604D6" w:rsidRPr="00E4200D">
        <w:rPr>
          <w:sz w:val="22"/>
          <w:szCs w:val="22"/>
        </w:rPr>
        <w:t xml:space="preserve"> observado que la ingesta de genisteína puede tener múltiples beneficios</w:t>
      </w:r>
      <w:r w:rsidR="005578CD" w:rsidRPr="00E4200D">
        <w:rPr>
          <w:sz w:val="22"/>
          <w:szCs w:val="22"/>
        </w:rPr>
        <w:t xml:space="preserve"> entre los que se encuentran: promueve la salud cardiovascular favoreciendo la flexibilidad de los vasos sanguíneos y reduciendo la concentración de colesterol</w:t>
      </w:r>
      <w:r w:rsidR="00E4200D" w:rsidRPr="00E4200D">
        <w:rPr>
          <w:sz w:val="22"/>
          <w:szCs w:val="22"/>
          <w:vertAlign w:val="superscript"/>
        </w:rPr>
        <w:t>26</w:t>
      </w:r>
      <w:r w:rsidR="005578CD" w:rsidRPr="00E4200D">
        <w:rPr>
          <w:sz w:val="22"/>
          <w:szCs w:val="22"/>
        </w:rPr>
        <w:t xml:space="preserve">; </w:t>
      </w:r>
      <w:r w:rsidR="00E4200D" w:rsidRPr="00E4200D">
        <w:rPr>
          <w:color w:val="000000" w:themeColor="text1"/>
          <w:sz w:val="22"/>
          <w:szCs w:val="22"/>
        </w:rPr>
        <w:t>i</w:t>
      </w:r>
      <w:r w:rsidR="00A31903" w:rsidRPr="00E4200D">
        <w:rPr>
          <w:color w:val="000000" w:themeColor="text1"/>
          <w:sz w:val="22"/>
          <w:szCs w:val="22"/>
        </w:rPr>
        <w:t>nteracciona con los receptores estrogénicos aliviando los síntomas asociados a la falta de estrógenos, como la osteoporosis</w:t>
      </w:r>
      <w:r w:rsidR="00E4200D" w:rsidRPr="00E4200D">
        <w:rPr>
          <w:color w:val="000000" w:themeColor="text1"/>
          <w:sz w:val="22"/>
          <w:szCs w:val="22"/>
          <w:vertAlign w:val="superscript"/>
        </w:rPr>
        <w:t>3</w:t>
      </w:r>
      <w:r w:rsidR="00A31903" w:rsidRPr="00E4200D">
        <w:rPr>
          <w:color w:val="000000" w:themeColor="text1"/>
          <w:sz w:val="22"/>
          <w:szCs w:val="22"/>
        </w:rPr>
        <w:t xml:space="preserve">; </w:t>
      </w:r>
      <w:r w:rsidR="00A31903" w:rsidRPr="00E4200D">
        <w:rPr>
          <w:color w:val="000000" w:themeColor="text1"/>
          <w:sz w:val="22"/>
          <w:szCs w:val="22"/>
          <w:shd w:val="clear" w:color="auto" w:fill="FFFFFF"/>
        </w:rPr>
        <w:t xml:space="preserve">tiene actividad </w:t>
      </w:r>
      <w:proofErr w:type="spellStart"/>
      <w:r w:rsidR="00A31903" w:rsidRPr="00E4200D">
        <w:rPr>
          <w:color w:val="000000" w:themeColor="text1"/>
          <w:sz w:val="22"/>
          <w:szCs w:val="22"/>
          <w:shd w:val="clear" w:color="auto" w:fill="FFFFFF"/>
        </w:rPr>
        <w:t>antiaromatasa</w:t>
      </w:r>
      <w:proofErr w:type="spellEnd"/>
      <w:r w:rsidR="00A31903" w:rsidRPr="00E4200D">
        <w:rPr>
          <w:color w:val="000000" w:themeColor="text1"/>
          <w:sz w:val="22"/>
          <w:szCs w:val="22"/>
          <w:shd w:val="clear" w:color="auto" w:fill="FFFFFF"/>
        </w:rPr>
        <w:t>, clave en la protección de cáncer de mama</w:t>
      </w:r>
      <w:r w:rsidR="00424195" w:rsidRPr="00E4200D">
        <w:rPr>
          <w:color w:val="000000" w:themeColor="text1"/>
          <w:sz w:val="22"/>
          <w:szCs w:val="22"/>
          <w:shd w:val="clear" w:color="auto" w:fill="FFFFFF"/>
        </w:rPr>
        <w:t>. Adem</w:t>
      </w:r>
      <w:r w:rsidR="001653A7" w:rsidRPr="00E4200D">
        <w:rPr>
          <w:color w:val="000000" w:themeColor="text1"/>
          <w:sz w:val="22"/>
          <w:szCs w:val="22"/>
          <w:shd w:val="clear" w:color="auto" w:fill="FFFFFF"/>
        </w:rPr>
        <w:t>á</w:t>
      </w:r>
      <w:r w:rsidR="00424195" w:rsidRPr="00E4200D">
        <w:rPr>
          <w:color w:val="000000" w:themeColor="text1"/>
          <w:sz w:val="22"/>
          <w:szCs w:val="22"/>
          <w:shd w:val="clear" w:color="auto" w:fill="FFFFFF"/>
        </w:rPr>
        <w:t xml:space="preserve">s la genisteína tiene un papel antioxidante ya sea porque </w:t>
      </w:r>
      <w:proofErr w:type="spellStart"/>
      <w:r w:rsidR="00424195" w:rsidRPr="00E4200D">
        <w:rPr>
          <w:color w:val="000000" w:themeColor="text1"/>
          <w:sz w:val="22"/>
          <w:szCs w:val="22"/>
          <w:shd w:val="clear" w:color="auto" w:fill="FFFFFF"/>
        </w:rPr>
        <w:t>sobre-expresa</w:t>
      </w:r>
      <w:proofErr w:type="spellEnd"/>
      <w:r w:rsidR="00424195" w:rsidRPr="00E4200D">
        <w:rPr>
          <w:color w:val="000000" w:themeColor="text1"/>
          <w:sz w:val="22"/>
          <w:szCs w:val="22"/>
          <w:shd w:val="clear" w:color="auto" w:fill="FFFFFF"/>
        </w:rPr>
        <w:t xml:space="preserve"> enzimas antioxidantes</w:t>
      </w:r>
      <w:commentRangeStart w:id="34"/>
      <w:r w:rsidR="00424195" w:rsidRPr="00E4200D">
        <w:rPr>
          <w:color w:val="000000" w:themeColor="text1"/>
          <w:sz w:val="22"/>
          <w:szCs w:val="22"/>
          <w:shd w:val="clear" w:color="auto" w:fill="FFFFFF"/>
        </w:rPr>
        <w:t xml:space="preserve"> </w:t>
      </w:r>
      <w:commentRangeEnd w:id="34"/>
      <w:r w:rsidR="00D55345">
        <w:rPr>
          <w:rStyle w:val="Refdecomentario"/>
          <w:rFonts w:asciiTheme="minorHAnsi" w:eastAsiaTheme="minorEastAsia" w:hAnsiTheme="minorHAnsi" w:cstheme="minorBidi"/>
          <w:lang w:eastAsia="en-US"/>
        </w:rPr>
        <w:commentReference w:id="34"/>
      </w:r>
      <w:r w:rsidR="00424195" w:rsidRPr="00E4200D">
        <w:rPr>
          <w:color w:val="000000" w:themeColor="text1"/>
          <w:sz w:val="22"/>
          <w:szCs w:val="22"/>
          <w:shd w:val="clear" w:color="auto" w:fill="FFFFFF"/>
        </w:rPr>
        <w:t>o porque inhibe la formación de radicales libres, peróxido de hidrógeno, y aniones superóxido</w:t>
      </w:r>
      <w:r w:rsidR="00F85F42" w:rsidRPr="00E4200D">
        <w:rPr>
          <w:color w:val="000000" w:themeColor="text1"/>
          <w:sz w:val="22"/>
          <w:szCs w:val="22"/>
          <w:shd w:val="clear" w:color="auto" w:fill="FFFFFF"/>
        </w:rPr>
        <w:t xml:space="preserve">, por lo que </w:t>
      </w:r>
      <w:r w:rsidR="00424195" w:rsidRPr="00E4200D">
        <w:rPr>
          <w:color w:val="000000" w:themeColor="text1"/>
          <w:sz w:val="22"/>
          <w:szCs w:val="22"/>
          <w:shd w:val="clear" w:color="auto" w:fill="FFFFFF"/>
        </w:rPr>
        <w:t xml:space="preserve">tiene un papel importante en la </w:t>
      </w:r>
      <w:r w:rsidR="00F85F42" w:rsidRPr="00E4200D">
        <w:rPr>
          <w:color w:val="000000" w:themeColor="text1"/>
          <w:sz w:val="22"/>
          <w:szCs w:val="22"/>
          <w:shd w:val="clear" w:color="auto" w:fill="FFFFFF"/>
        </w:rPr>
        <w:t>prote</w:t>
      </w:r>
      <w:r w:rsidR="00424195" w:rsidRPr="00E4200D">
        <w:rPr>
          <w:color w:val="000000" w:themeColor="text1"/>
          <w:sz w:val="22"/>
          <w:szCs w:val="22"/>
          <w:shd w:val="clear" w:color="auto" w:fill="FFFFFF"/>
        </w:rPr>
        <w:t xml:space="preserve">cción </w:t>
      </w:r>
      <w:r w:rsidR="00F85F42" w:rsidRPr="00E4200D">
        <w:rPr>
          <w:color w:val="000000" w:themeColor="text1"/>
          <w:sz w:val="22"/>
          <w:szCs w:val="22"/>
          <w:shd w:val="clear" w:color="auto" w:fill="FFFFFF"/>
        </w:rPr>
        <w:t xml:space="preserve">contra el riesgo de ictus isquémico y desempeñar un papel </w:t>
      </w:r>
      <w:proofErr w:type="spellStart"/>
      <w:r w:rsidR="00F85F42" w:rsidRPr="00E4200D">
        <w:rPr>
          <w:color w:val="000000" w:themeColor="text1"/>
          <w:sz w:val="22"/>
          <w:szCs w:val="22"/>
          <w:shd w:val="clear" w:color="auto" w:fill="FFFFFF"/>
        </w:rPr>
        <w:t>neuroprotector</w:t>
      </w:r>
      <w:proofErr w:type="spellEnd"/>
      <w:r w:rsidR="00F85F42" w:rsidRPr="00E4200D">
        <w:rPr>
          <w:color w:val="000000" w:themeColor="text1"/>
          <w:sz w:val="22"/>
          <w:szCs w:val="22"/>
          <w:shd w:val="clear" w:color="auto" w:fill="FFFFFF"/>
        </w:rPr>
        <w:t xml:space="preserve"> en la enfermedad de Alzheimer reduciendo la </w:t>
      </w:r>
      <w:proofErr w:type="spellStart"/>
      <w:r w:rsidR="00F85F42" w:rsidRPr="00E4200D">
        <w:rPr>
          <w:color w:val="000000" w:themeColor="text1"/>
          <w:sz w:val="22"/>
          <w:szCs w:val="22"/>
          <w:shd w:val="clear" w:color="auto" w:fill="FFFFFF"/>
        </w:rPr>
        <w:t>hiperfosforilzación</w:t>
      </w:r>
      <w:proofErr w:type="spellEnd"/>
      <w:r w:rsidR="00F85F42" w:rsidRPr="00E4200D">
        <w:rPr>
          <w:color w:val="000000" w:themeColor="text1"/>
          <w:sz w:val="22"/>
          <w:szCs w:val="22"/>
          <w:shd w:val="clear" w:color="auto" w:fill="FFFFFF"/>
        </w:rPr>
        <w:t xml:space="preserve"> de tau</w:t>
      </w:r>
      <w:r w:rsidR="00E4200D" w:rsidRPr="00E4200D">
        <w:rPr>
          <w:color w:val="000000" w:themeColor="text1"/>
          <w:sz w:val="22"/>
          <w:szCs w:val="22"/>
          <w:shd w:val="clear" w:color="auto" w:fill="FFFFFF"/>
          <w:vertAlign w:val="superscript"/>
        </w:rPr>
        <w:t>39</w:t>
      </w:r>
      <w:r w:rsidR="00E4200D">
        <w:rPr>
          <w:color w:val="000000" w:themeColor="text1"/>
          <w:sz w:val="22"/>
          <w:szCs w:val="22"/>
          <w:shd w:val="clear" w:color="auto" w:fill="FFFFFF"/>
          <w:vertAlign w:val="superscript"/>
        </w:rPr>
        <w:t>, 48</w:t>
      </w:r>
      <w:r w:rsidR="00424195" w:rsidRPr="00E4200D">
        <w:rPr>
          <w:color w:val="000000" w:themeColor="text1"/>
          <w:sz w:val="22"/>
          <w:szCs w:val="22"/>
        </w:rPr>
        <w:t>.</w:t>
      </w:r>
      <w:r w:rsidR="00F85F42" w:rsidRPr="00E4200D">
        <w:rPr>
          <w:color w:val="000000" w:themeColor="text1"/>
          <w:sz w:val="22"/>
          <w:szCs w:val="22"/>
        </w:rPr>
        <w:t xml:space="preserve"> </w:t>
      </w:r>
      <w:r w:rsidR="00424195" w:rsidRPr="00E4200D">
        <w:rPr>
          <w:color w:val="000000" w:themeColor="text1"/>
          <w:sz w:val="22"/>
          <w:szCs w:val="22"/>
        </w:rPr>
        <w:t>P</w:t>
      </w:r>
      <w:r w:rsidR="006B068D" w:rsidRPr="00E4200D">
        <w:rPr>
          <w:color w:val="000000" w:themeColor="text1"/>
          <w:sz w:val="22"/>
          <w:szCs w:val="22"/>
          <w:shd w:val="clear" w:color="auto" w:fill="FFFFFF"/>
        </w:rPr>
        <w:t xml:space="preserve">or </w:t>
      </w:r>
      <w:r w:rsidR="00424195" w:rsidRPr="00E4200D">
        <w:rPr>
          <w:color w:val="000000" w:themeColor="text1"/>
          <w:sz w:val="22"/>
          <w:szCs w:val="22"/>
          <w:shd w:val="clear" w:color="auto" w:fill="FFFFFF"/>
        </w:rPr>
        <w:t>último</w:t>
      </w:r>
      <w:r w:rsidR="006B068D" w:rsidRPr="00E4200D">
        <w:rPr>
          <w:color w:val="000000" w:themeColor="text1"/>
          <w:sz w:val="22"/>
          <w:szCs w:val="22"/>
          <w:shd w:val="clear" w:color="auto" w:fill="FFFFFF"/>
        </w:rPr>
        <w:t>,</w:t>
      </w:r>
      <w:r w:rsidR="00F85F42" w:rsidRPr="00E4200D">
        <w:rPr>
          <w:color w:val="000000" w:themeColor="text1"/>
          <w:sz w:val="22"/>
          <w:szCs w:val="22"/>
          <w:shd w:val="clear" w:color="auto" w:fill="FFFFFF"/>
        </w:rPr>
        <w:t xml:space="preserve"> ejerce un efecto antiinflamatorio y antitumoral, ya que</w:t>
      </w:r>
      <w:r w:rsidR="006B068D" w:rsidRPr="00E4200D">
        <w:rPr>
          <w:color w:val="000000" w:themeColor="text1"/>
          <w:sz w:val="22"/>
          <w:szCs w:val="22"/>
          <w:shd w:val="clear" w:color="auto" w:fill="FFFFFF"/>
        </w:rPr>
        <w:t xml:space="preserve"> es capaz de </w:t>
      </w:r>
      <w:r w:rsidR="00F85F42" w:rsidRPr="00E4200D">
        <w:rPr>
          <w:color w:val="000000" w:themeColor="text1"/>
          <w:sz w:val="22"/>
          <w:szCs w:val="22"/>
          <w:shd w:val="clear" w:color="auto" w:fill="FFFFFF"/>
        </w:rPr>
        <w:t xml:space="preserve">inhibir enzimas clave en la aparición y progresión de tumores y regula el microentorno tumoral provocando una mayor sensibilización a las terapias </w:t>
      </w:r>
      <w:r w:rsidR="00F85F42" w:rsidRPr="00E4200D">
        <w:rPr>
          <w:sz w:val="22"/>
          <w:szCs w:val="22"/>
        </w:rPr>
        <w:t xml:space="preserve">gracias a la modulación de la producción de citoquinas y </w:t>
      </w:r>
      <w:proofErr w:type="spellStart"/>
      <w:r w:rsidR="00F85F42" w:rsidRPr="00E4200D">
        <w:rPr>
          <w:sz w:val="22"/>
          <w:szCs w:val="22"/>
        </w:rPr>
        <w:t>quimioquinas</w:t>
      </w:r>
      <w:proofErr w:type="spellEnd"/>
      <w:r w:rsidR="00F85F42" w:rsidRPr="00E4200D">
        <w:rPr>
          <w:sz w:val="22"/>
          <w:szCs w:val="22"/>
        </w:rPr>
        <w:t xml:space="preserve"> junto con la activación de células inmunitarias</w:t>
      </w:r>
      <w:r w:rsidR="00165D27">
        <w:rPr>
          <w:sz w:val="22"/>
          <w:szCs w:val="22"/>
          <w:vertAlign w:val="superscript"/>
        </w:rPr>
        <w:t>30</w:t>
      </w:r>
      <w:r w:rsidR="001640D8">
        <w:rPr>
          <w:sz w:val="22"/>
          <w:szCs w:val="22"/>
          <w:vertAlign w:val="superscript"/>
        </w:rPr>
        <w:t>, 49</w:t>
      </w:r>
      <w:r w:rsidR="00F85F42" w:rsidRPr="00E4200D">
        <w:rPr>
          <w:sz w:val="22"/>
          <w:szCs w:val="22"/>
        </w:rPr>
        <w:t>.</w:t>
      </w:r>
      <w:r w:rsidR="00424195" w:rsidRPr="00E4200D">
        <w:rPr>
          <w:sz w:val="22"/>
          <w:szCs w:val="22"/>
        </w:rPr>
        <w:t xml:space="preserve"> </w:t>
      </w:r>
    </w:p>
    <w:p w14:paraId="522EE100" w14:textId="7F30F3AF" w:rsidR="00CD73B8" w:rsidRPr="00165D27" w:rsidRDefault="002F0044" w:rsidP="00E4200D">
      <w:pPr>
        <w:spacing w:line="360" w:lineRule="auto"/>
        <w:jc w:val="both"/>
        <w:rPr>
          <w:color w:val="ED7D31" w:themeColor="accent2"/>
          <w:sz w:val="22"/>
          <w:szCs w:val="22"/>
        </w:rPr>
      </w:pPr>
      <w:r w:rsidRPr="00E4200D">
        <w:rPr>
          <w:color w:val="000000" w:themeColor="text1"/>
          <w:sz w:val="22"/>
          <w:szCs w:val="22"/>
        </w:rPr>
        <w:t xml:space="preserve">En base a esto, existen numerosas investigaciones relacionadas con el uso de antioxidantes como complementos en la terapia cancerígena debido a que desempeñan </w:t>
      </w:r>
      <w:r w:rsidRPr="00E4200D">
        <w:rPr>
          <w:color w:val="000000" w:themeColor="text1"/>
          <w:sz w:val="22"/>
          <w:szCs w:val="22"/>
        </w:rPr>
        <w:lastRenderedPageBreak/>
        <w:t>funciones importantes en el mantenimiento de la homeostasis del sistema inmunitario del huésped</w:t>
      </w:r>
      <w:r w:rsidR="00165D27">
        <w:rPr>
          <w:color w:val="000000" w:themeColor="text1"/>
          <w:sz w:val="22"/>
          <w:szCs w:val="22"/>
          <w:vertAlign w:val="superscript"/>
        </w:rPr>
        <w:t>41</w:t>
      </w:r>
      <w:r w:rsidRPr="00E4200D">
        <w:rPr>
          <w:color w:val="000000" w:themeColor="text1"/>
          <w:sz w:val="22"/>
          <w:szCs w:val="22"/>
        </w:rPr>
        <w:t xml:space="preserve">. </w:t>
      </w:r>
    </w:p>
    <w:p w14:paraId="24366E7F" w14:textId="77777777" w:rsidR="001653A7" w:rsidRPr="00165D27" w:rsidRDefault="001653A7" w:rsidP="001653A7">
      <w:pPr>
        <w:jc w:val="both"/>
        <w:rPr>
          <w:color w:val="FF0000"/>
          <w:sz w:val="22"/>
          <w:szCs w:val="22"/>
          <w:shd w:val="clear" w:color="auto" w:fill="FFFFFF"/>
        </w:rPr>
      </w:pPr>
    </w:p>
    <w:p w14:paraId="2F519DD7" w14:textId="3BDB73C8" w:rsidR="00EF33F7" w:rsidRPr="003D4192" w:rsidRDefault="00EF33F7" w:rsidP="00424195">
      <w:pPr>
        <w:pStyle w:val="elisa"/>
        <w:rPr>
          <w:rFonts w:cs="Times New Roman"/>
          <w:b/>
          <w:bCs/>
          <w:color w:val="000000" w:themeColor="text1"/>
          <w:szCs w:val="22"/>
        </w:rPr>
      </w:pPr>
      <w:bookmarkStart w:id="35" w:name="_Toc13150610"/>
      <w:r w:rsidRPr="003D4192">
        <w:rPr>
          <w:rFonts w:cs="Times New Roman"/>
          <w:b/>
          <w:bCs/>
          <w:color w:val="000000" w:themeColor="text1"/>
          <w:szCs w:val="22"/>
        </w:rPr>
        <w:t>Vesículas extracelulares</w:t>
      </w:r>
      <w:bookmarkEnd w:id="35"/>
    </w:p>
    <w:p w14:paraId="03CFAAC6" w14:textId="66757A3E" w:rsidR="00221019" w:rsidRPr="003D4192" w:rsidRDefault="00221019" w:rsidP="001653A7">
      <w:pPr>
        <w:spacing w:line="360" w:lineRule="auto"/>
        <w:jc w:val="both"/>
        <w:rPr>
          <w:sz w:val="22"/>
          <w:szCs w:val="22"/>
        </w:rPr>
      </w:pPr>
      <w:r w:rsidRPr="003D4192">
        <w:rPr>
          <w:sz w:val="22"/>
          <w:szCs w:val="22"/>
        </w:rPr>
        <w:t>En los últimos años han cobrado gran relevancia en investigación las vesículas extracelulares (</w:t>
      </w:r>
      <w:proofErr w:type="spellStart"/>
      <w:r w:rsidR="00897C6A" w:rsidRPr="003D4192">
        <w:rPr>
          <w:sz w:val="22"/>
          <w:szCs w:val="22"/>
        </w:rPr>
        <w:t>VE</w:t>
      </w:r>
      <w:r w:rsidRPr="003D4192">
        <w:rPr>
          <w:sz w:val="22"/>
          <w:szCs w:val="22"/>
        </w:rPr>
        <w:t>s</w:t>
      </w:r>
      <w:proofErr w:type="spellEnd"/>
      <w:r w:rsidRPr="003D4192">
        <w:rPr>
          <w:sz w:val="22"/>
          <w:szCs w:val="22"/>
        </w:rPr>
        <w:t xml:space="preserve">) por su papel en la comunicación celular tanto en </w:t>
      </w:r>
      <w:r w:rsidR="00424195" w:rsidRPr="003D4192">
        <w:rPr>
          <w:sz w:val="22"/>
          <w:szCs w:val="22"/>
        </w:rPr>
        <w:t xml:space="preserve">procesos </w:t>
      </w:r>
      <w:r w:rsidR="00424195" w:rsidRPr="003D4192">
        <w:rPr>
          <w:color w:val="000000" w:themeColor="text1"/>
          <w:sz w:val="22"/>
          <w:szCs w:val="22"/>
        </w:rPr>
        <w:t>fisiológicos como patológicos</w:t>
      </w:r>
      <w:r w:rsidR="00424195" w:rsidRPr="003D4192">
        <w:rPr>
          <w:sz w:val="22"/>
          <w:szCs w:val="22"/>
        </w:rPr>
        <w:t xml:space="preserve">. </w:t>
      </w:r>
      <w:commentRangeStart w:id="36"/>
      <w:r w:rsidRPr="003D4192">
        <w:rPr>
          <w:sz w:val="22"/>
          <w:szCs w:val="22"/>
        </w:rPr>
        <w:t>Antes que nada</w:t>
      </w:r>
      <w:commentRangeStart w:id="37"/>
      <w:r w:rsidRPr="003D4192">
        <w:rPr>
          <w:sz w:val="22"/>
          <w:szCs w:val="22"/>
        </w:rPr>
        <w:t xml:space="preserve">, </w:t>
      </w:r>
      <w:commentRangeEnd w:id="36"/>
      <w:r w:rsidR="004940A2">
        <w:rPr>
          <w:rStyle w:val="Refdecomentario"/>
          <w:rFonts w:asciiTheme="minorHAnsi" w:eastAsiaTheme="minorEastAsia" w:hAnsiTheme="minorHAnsi" w:cstheme="minorBidi"/>
          <w:lang w:eastAsia="en-US"/>
        </w:rPr>
        <w:commentReference w:id="36"/>
      </w:r>
      <w:r w:rsidRPr="003D4192">
        <w:rPr>
          <w:sz w:val="22"/>
          <w:szCs w:val="22"/>
        </w:rPr>
        <w:t xml:space="preserve">definiremos </w:t>
      </w:r>
      <w:commentRangeEnd w:id="37"/>
      <w:r w:rsidR="004940A2">
        <w:rPr>
          <w:rStyle w:val="Refdecomentario"/>
          <w:rFonts w:asciiTheme="minorHAnsi" w:eastAsiaTheme="minorEastAsia" w:hAnsiTheme="minorHAnsi" w:cstheme="minorBidi"/>
          <w:lang w:eastAsia="en-US"/>
        </w:rPr>
        <w:commentReference w:id="37"/>
      </w:r>
      <w:r w:rsidRPr="003D4192">
        <w:rPr>
          <w:sz w:val="22"/>
          <w:szCs w:val="22"/>
        </w:rPr>
        <w:t xml:space="preserve">las </w:t>
      </w:r>
      <w:commentRangeStart w:id="38"/>
      <w:proofErr w:type="spellStart"/>
      <w:r w:rsidR="00897C6A" w:rsidRPr="003D4192">
        <w:rPr>
          <w:sz w:val="22"/>
          <w:szCs w:val="22"/>
        </w:rPr>
        <w:t>VE</w:t>
      </w:r>
      <w:r w:rsidRPr="003D4192">
        <w:rPr>
          <w:sz w:val="22"/>
          <w:szCs w:val="22"/>
        </w:rPr>
        <w:t>s</w:t>
      </w:r>
      <w:proofErr w:type="spellEnd"/>
      <w:r w:rsidRPr="003D4192">
        <w:rPr>
          <w:sz w:val="22"/>
          <w:szCs w:val="22"/>
        </w:rPr>
        <w:t xml:space="preserve"> como vesículas heterogéneas de membrana plasmática (bicapa lipídica) liberadas de diversos tipos de células a fluidos biológicos y que encierran contenidos biológicos derivados de la célula de origen</w:t>
      </w:r>
      <w:commentRangeEnd w:id="38"/>
      <w:r w:rsidR="004940A2">
        <w:rPr>
          <w:rStyle w:val="Refdecomentario"/>
          <w:rFonts w:asciiTheme="minorHAnsi" w:eastAsiaTheme="minorEastAsia" w:hAnsiTheme="minorHAnsi" w:cstheme="minorBidi"/>
          <w:lang w:eastAsia="en-US"/>
        </w:rPr>
        <w:commentReference w:id="38"/>
      </w:r>
      <w:r w:rsidR="00197A71">
        <w:rPr>
          <w:sz w:val="22"/>
          <w:szCs w:val="22"/>
          <w:vertAlign w:val="superscript"/>
        </w:rPr>
        <w:t>8</w:t>
      </w:r>
      <w:r w:rsidRPr="003D4192">
        <w:rPr>
          <w:sz w:val="22"/>
          <w:szCs w:val="22"/>
        </w:rPr>
        <w:t>.</w:t>
      </w:r>
      <w:r w:rsidR="00424195" w:rsidRPr="003D4192">
        <w:rPr>
          <w:sz w:val="22"/>
          <w:szCs w:val="22"/>
        </w:rPr>
        <w:t xml:space="preserve"> </w:t>
      </w:r>
      <w:r w:rsidRPr="003D4192">
        <w:rPr>
          <w:sz w:val="22"/>
          <w:szCs w:val="22"/>
        </w:rPr>
        <w:t xml:space="preserve">La información que transportan las </w:t>
      </w:r>
      <w:proofErr w:type="spellStart"/>
      <w:r w:rsidR="00897C6A" w:rsidRPr="003D4192">
        <w:rPr>
          <w:sz w:val="22"/>
          <w:szCs w:val="22"/>
        </w:rPr>
        <w:t>VE</w:t>
      </w:r>
      <w:r w:rsidRPr="003D4192">
        <w:rPr>
          <w:sz w:val="22"/>
          <w:szCs w:val="22"/>
        </w:rPr>
        <w:t>s</w:t>
      </w:r>
      <w:proofErr w:type="spellEnd"/>
      <w:r w:rsidRPr="003D4192">
        <w:rPr>
          <w:sz w:val="22"/>
          <w:szCs w:val="22"/>
        </w:rPr>
        <w:t xml:space="preserve"> depende de su composición, la cual viene dada por la célula de la que procede y del microentorno circundante durante su biogénesis.</w:t>
      </w:r>
    </w:p>
    <w:p w14:paraId="250A7A9F" w14:textId="73BD668D" w:rsidR="00221019" w:rsidRPr="003D4192" w:rsidRDefault="00221019" w:rsidP="00424195">
      <w:pPr>
        <w:spacing w:line="360" w:lineRule="auto"/>
        <w:jc w:val="both"/>
        <w:rPr>
          <w:color w:val="222222"/>
          <w:sz w:val="22"/>
          <w:szCs w:val="22"/>
        </w:rPr>
      </w:pPr>
      <w:r w:rsidRPr="003D4192">
        <w:rPr>
          <w:sz w:val="22"/>
          <w:szCs w:val="22"/>
        </w:rPr>
        <w:t xml:space="preserve">Los primeros </w:t>
      </w:r>
      <w:r w:rsidR="001653A7" w:rsidRPr="003D4192">
        <w:rPr>
          <w:color w:val="000000" w:themeColor="text1"/>
          <w:sz w:val="22"/>
          <w:szCs w:val="22"/>
        </w:rPr>
        <w:t>estudios</w:t>
      </w:r>
      <w:r w:rsidRPr="003D4192">
        <w:rPr>
          <w:sz w:val="22"/>
          <w:szCs w:val="22"/>
        </w:rPr>
        <w:t xml:space="preserve"> acerca de </w:t>
      </w:r>
      <w:proofErr w:type="spellStart"/>
      <w:r w:rsidR="00897C6A" w:rsidRPr="003D4192">
        <w:rPr>
          <w:sz w:val="22"/>
          <w:szCs w:val="22"/>
        </w:rPr>
        <w:t>VE</w:t>
      </w:r>
      <w:r w:rsidRPr="003D4192">
        <w:rPr>
          <w:sz w:val="22"/>
          <w:szCs w:val="22"/>
        </w:rPr>
        <w:t>s</w:t>
      </w:r>
      <w:proofErr w:type="spellEnd"/>
      <w:r w:rsidRPr="003D4192">
        <w:rPr>
          <w:sz w:val="22"/>
          <w:szCs w:val="22"/>
        </w:rPr>
        <w:t xml:space="preserve"> no daban a </w:t>
      </w:r>
      <w:r w:rsidRPr="003D4192">
        <w:rPr>
          <w:color w:val="000000" w:themeColor="text1"/>
          <w:sz w:val="22"/>
          <w:szCs w:val="22"/>
        </w:rPr>
        <w:t>conocer</w:t>
      </w:r>
      <w:r w:rsidRPr="003D4192">
        <w:rPr>
          <w:sz w:val="22"/>
          <w:szCs w:val="22"/>
        </w:rPr>
        <w:t xml:space="preserve"> la importancia que tenían. Chargaff y West en 1946 fueron los primeros en observar unas partículas derivadas de plaquetas en el plasma a las que </w:t>
      </w:r>
      <w:proofErr w:type="spellStart"/>
      <w:r w:rsidRPr="003D4192">
        <w:rPr>
          <w:sz w:val="22"/>
          <w:szCs w:val="22"/>
        </w:rPr>
        <w:t>Wolfen</w:t>
      </w:r>
      <w:proofErr w:type="spellEnd"/>
      <w:r w:rsidRPr="003D4192">
        <w:rPr>
          <w:sz w:val="22"/>
          <w:szCs w:val="22"/>
        </w:rPr>
        <w:t>, en 1967, llamó “polvo de plaquetas”.</w:t>
      </w:r>
      <w:r w:rsidR="00EA355A" w:rsidRPr="003D4192">
        <w:rPr>
          <w:sz w:val="22"/>
          <w:szCs w:val="22"/>
        </w:rPr>
        <w:t xml:space="preserve"> </w:t>
      </w:r>
      <w:r w:rsidRPr="003D4192">
        <w:rPr>
          <w:sz w:val="22"/>
          <w:szCs w:val="22"/>
        </w:rPr>
        <w:t xml:space="preserve">Ya en los años 70-80, se incluyeron a las observaciones de </w:t>
      </w:r>
      <w:proofErr w:type="spellStart"/>
      <w:r w:rsidR="00897C6A" w:rsidRPr="003D4192">
        <w:rPr>
          <w:sz w:val="22"/>
          <w:szCs w:val="22"/>
        </w:rPr>
        <w:t>VE</w:t>
      </w:r>
      <w:r w:rsidRPr="003D4192">
        <w:rPr>
          <w:sz w:val="22"/>
          <w:szCs w:val="22"/>
        </w:rPr>
        <w:t>s</w:t>
      </w:r>
      <w:proofErr w:type="spellEnd"/>
      <w:r w:rsidRPr="003D4192">
        <w:rPr>
          <w:sz w:val="22"/>
          <w:szCs w:val="22"/>
        </w:rPr>
        <w:t xml:space="preserve"> independientes, las vesículas liberadas por la membrana plasmática de otros tipos células. Prácticamente al mismo tiempo, descubrieron fragmentos de membrana que eran originarios de tumores.</w:t>
      </w:r>
      <w:r w:rsidR="00E90D96" w:rsidRPr="003D4192">
        <w:rPr>
          <w:color w:val="222222"/>
          <w:sz w:val="22"/>
          <w:szCs w:val="22"/>
        </w:rPr>
        <w:t xml:space="preserve"> </w:t>
      </w:r>
      <w:r w:rsidRPr="003D4192">
        <w:rPr>
          <w:sz w:val="22"/>
          <w:szCs w:val="22"/>
        </w:rPr>
        <w:t xml:space="preserve">En el 83, con el avance de los estudios ultraestructurales, se pudo demostrar que las vesículas también se liberan por cuerpos </w:t>
      </w:r>
      <w:proofErr w:type="spellStart"/>
      <w:r w:rsidRPr="003D4192">
        <w:rPr>
          <w:sz w:val="22"/>
          <w:szCs w:val="22"/>
        </w:rPr>
        <w:t>multi-vesiculares</w:t>
      </w:r>
      <w:proofErr w:type="spellEnd"/>
      <w:r w:rsidRPr="003D4192">
        <w:rPr>
          <w:sz w:val="22"/>
          <w:szCs w:val="22"/>
        </w:rPr>
        <w:t xml:space="preserve"> (</w:t>
      </w:r>
      <w:r w:rsidRPr="003D4192">
        <w:rPr>
          <w:color w:val="000000" w:themeColor="text1"/>
          <w:sz w:val="22"/>
          <w:szCs w:val="22"/>
        </w:rPr>
        <w:t xml:space="preserve">MVB) </w:t>
      </w:r>
      <w:r w:rsidRPr="003D4192">
        <w:rPr>
          <w:sz w:val="22"/>
          <w:szCs w:val="22"/>
        </w:rPr>
        <w:t>que se fusionan con la membrana celular</w:t>
      </w:r>
      <w:r w:rsidR="00197A71">
        <w:rPr>
          <w:sz w:val="22"/>
          <w:szCs w:val="22"/>
          <w:vertAlign w:val="superscript"/>
        </w:rPr>
        <w:t>37</w:t>
      </w:r>
      <w:r w:rsidRPr="003D4192">
        <w:rPr>
          <w:sz w:val="22"/>
          <w:szCs w:val="22"/>
        </w:rPr>
        <w:t>.</w:t>
      </w:r>
    </w:p>
    <w:p w14:paraId="4BF989D6" w14:textId="2003FA43" w:rsidR="0006228E" w:rsidRPr="003D4192" w:rsidRDefault="00221019" w:rsidP="0006228E">
      <w:pPr>
        <w:spacing w:line="360" w:lineRule="auto"/>
        <w:jc w:val="both"/>
        <w:rPr>
          <w:sz w:val="22"/>
          <w:szCs w:val="22"/>
          <w:shd w:val="clear" w:color="auto" w:fill="FFFFFF"/>
        </w:rPr>
      </w:pPr>
      <w:r w:rsidRPr="003D4192">
        <w:rPr>
          <w:sz w:val="22"/>
          <w:szCs w:val="22"/>
        </w:rPr>
        <w:t xml:space="preserve">Casi diez años después, fueron Raposo junto a otros investigadores los que afirmaron que estas vesículas, ya denominadas </w:t>
      </w:r>
      <w:proofErr w:type="spellStart"/>
      <w:r w:rsidRPr="003D4192">
        <w:rPr>
          <w:sz w:val="22"/>
          <w:szCs w:val="22"/>
        </w:rPr>
        <w:t>exosomas</w:t>
      </w:r>
      <w:proofErr w:type="spellEnd"/>
      <w:r w:rsidRPr="003D4192">
        <w:rPr>
          <w:sz w:val="22"/>
          <w:szCs w:val="22"/>
        </w:rPr>
        <w:t>, contaban con antígenos en su interior y eran capaces de inducir respuestas en células T.</w:t>
      </w:r>
      <w:r w:rsidR="00E90D96" w:rsidRPr="003D4192">
        <w:rPr>
          <w:color w:val="222222"/>
          <w:sz w:val="22"/>
          <w:szCs w:val="22"/>
        </w:rPr>
        <w:t xml:space="preserve"> </w:t>
      </w:r>
      <w:r w:rsidRPr="003D4192">
        <w:rPr>
          <w:sz w:val="22"/>
          <w:szCs w:val="22"/>
        </w:rPr>
        <w:t xml:space="preserve">Sin embargo, no fue hasta 2006 cuando se descubrió que las </w:t>
      </w:r>
      <w:proofErr w:type="spellStart"/>
      <w:r w:rsidR="00897C6A" w:rsidRPr="003D4192">
        <w:rPr>
          <w:sz w:val="22"/>
          <w:szCs w:val="22"/>
        </w:rPr>
        <w:t>VE</w:t>
      </w:r>
      <w:r w:rsidRPr="003D4192">
        <w:rPr>
          <w:sz w:val="22"/>
          <w:szCs w:val="22"/>
        </w:rPr>
        <w:t>s</w:t>
      </w:r>
      <w:proofErr w:type="spellEnd"/>
      <w:r w:rsidRPr="003D4192">
        <w:rPr>
          <w:sz w:val="22"/>
          <w:szCs w:val="22"/>
        </w:rPr>
        <w:t xml:space="preserve"> contenían ARN, </w:t>
      </w:r>
      <w:proofErr w:type="spellStart"/>
      <w:r w:rsidRPr="003D4192">
        <w:rPr>
          <w:sz w:val="22"/>
          <w:szCs w:val="22"/>
        </w:rPr>
        <w:t>miroARNs</w:t>
      </w:r>
      <w:proofErr w:type="spellEnd"/>
      <w:r w:rsidRPr="003D4192">
        <w:rPr>
          <w:sz w:val="22"/>
          <w:szCs w:val="22"/>
        </w:rPr>
        <w:t>. A partir de entonces, adquirieron un mayor interés y se reconocieron como vesículas mediadoras de la comunicación intercelular.</w:t>
      </w:r>
      <w:r w:rsidR="00E90D96" w:rsidRPr="003D4192">
        <w:rPr>
          <w:color w:val="222222"/>
          <w:sz w:val="22"/>
          <w:szCs w:val="22"/>
        </w:rPr>
        <w:t xml:space="preserve"> </w:t>
      </w:r>
      <w:r w:rsidRPr="003D4192">
        <w:rPr>
          <w:sz w:val="22"/>
          <w:szCs w:val="22"/>
        </w:rPr>
        <w:t xml:space="preserve">Esto fue un aliciente para aumentar </w:t>
      </w:r>
      <w:r w:rsidRPr="00C03CA3">
        <w:rPr>
          <w:color w:val="000000" w:themeColor="text1"/>
          <w:sz w:val="22"/>
          <w:szCs w:val="22"/>
        </w:rPr>
        <w:t>e</w:t>
      </w:r>
      <w:r w:rsidR="00EA355A" w:rsidRPr="00C03CA3">
        <w:rPr>
          <w:color w:val="000000" w:themeColor="text1"/>
          <w:sz w:val="22"/>
          <w:szCs w:val="22"/>
        </w:rPr>
        <w:t>l</w:t>
      </w:r>
      <w:r w:rsidRPr="003D4192">
        <w:rPr>
          <w:sz w:val="22"/>
          <w:szCs w:val="22"/>
        </w:rPr>
        <w:t xml:space="preserve"> interés de los investigadores en este campo y, ya en la actualidad, se han aislado </w:t>
      </w:r>
      <w:proofErr w:type="spellStart"/>
      <w:r w:rsidR="00897C6A" w:rsidRPr="003D4192">
        <w:rPr>
          <w:sz w:val="22"/>
          <w:szCs w:val="22"/>
        </w:rPr>
        <w:t>VE</w:t>
      </w:r>
      <w:r w:rsidRPr="003D4192">
        <w:rPr>
          <w:sz w:val="22"/>
          <w:szCs w:val="22"/>
        </w:rPr>
        <w:t>s</w:t>
      </w:r>
      <w:proofErr w:type="spellEnd"/>
      <w:r w:rsidRPr="003D4192">
        <w:rPr>
          <w:sz w:val="22"/>
          <w:szCs w:val="22"/>
        </w:rPr>
        <w:t xml:space="preserve"> de la mayoría de los tipos de células y fluidos biológicos.</w:t>
      </w:r>
      <w:r w:rsidR="00E90D96" w:rsidRPr="003D4192">
        <w:rPr>
          <w:color w:val="222222"/>
          <w:sz w:val="22"/>
          <w:szCs w:val="22"/>
        </w:rPr>
        <w:t xml:space="preserve"> </w:t>
      </w:r>
      <w:r w:rsidRPr="003D4192">
        <w:rPr>
          <w:sz w:val="22"/>
          <w:szCs w:val="22"/>
        </w:rPr>
        <w:t xml:space="preserve">Con todos los datos acumulados, se ha comprobado que existe una gran heterogeneidad en contenido, tamaño y composición de membrana de las </w:t>
      </w:r>
      <w:proofErr w:type="spellStart"/>
      <w:r w:rsidR="00897C6A" w:rsidRPr="003D4192">
        <w:rPr>
          <w:sz w:val="22"/>
          <w:szCs w:val="22"/>
        </w:rPr>
        <w:t>VE</w:t>
      </w:r>
      <w:r w:rsidRPr="003D4192">
        <w:rPr>
          <w:sz w:val="22"/>
          <w:szCs w:val="22"/>
        </w:rPr>
        <w:t>s</w:t>
      </w:r>
      <w:proofErr w:type="spellEnd"/>
      <w:r w:rsidRPr="003D4192">
        <w:rPr>
          <w:sz w:val="22"/>
          <w:szCs w:val="22"/>
        </w:rPr>
        <w:t xml:space="preserve"> y que esto depende de la fuente celular, estado y condiciones ambientales.</w:t>
      </w:r>
      <w:r w:rsidR="0006228E" w:rsidRPr="003D4192">
        <w:rPr>
          <w:sz w:val="22"/>
          <w:szCs w:val="22"/>
          <w:shd w:val="clear" w:color="auto" w:fill="FFFFFF"/>
        </w:rPr>
        <w:t xml:space="preserve"> La información </w:t>
      </w:r>
      <w:r w:rsidR="0006228E" w:rsidRPr="003D4192">
        <w:rPr>
          <w:sz w:val="22"/>
          <w:szCs w:val="22"/>
          <w:shd w:val="clear" w:color="auto" w:fill="FFFFFF"/>
        </w:rPr>
        <w:lastRenderedPageBreak/>
        <w:t xml:space="preserve">que transportan las </w:t>
      </w:r>
      <w:proofErr w:type="spellStart"/>
      <w:r w:rsidR="0006228E" w:rsidRPr="003D4192">
        <w:rPr>
          <w:sz w:val="22"/>
          <w:szCs w:val="22"/>
          <w:shd w:val="clear" w:color="auto" w:fill="FFFFFF"/>
        </w:rPr>
        <w:t>VEs</w:t>
      </w:r>
      <w:proofErr w:type="spellEnd"/>
      <w:r w:rsidR="0006228E" w:rsidRPr="003D4192">
        <w:rPr>
          <w:sz w:val="22"/>
          <w:szCs w:val="22"/>
          <w:shd w:val="clear" w:color="auto" w:fill="FFFFFF"/>
        </w:rPr>
        <w:t xml:space="preserve"> depende de su composición, la cual viene dada por la célula de la que procede y del microentorno circundante durante su biogénesis.</w:t>
      </w:r>
    </w:p>
    <w:p w14:paraId="7E116E81" w14:textId="4334DC44" w:rsidR="00221019" w:rsidRPr="003D4192" w:rsidRDefault="00221019" w:rsidP="00424195">
      <w:pPr>
        <w:spacing w:line="360" w:lineRule="auto"/>
        <w:jc w:val="both"/>
        <w:rPr>
          <w:color w:val="222222"/>
          <w:sz w:val="22"/>
          <w:szCs w:val="22"/>
          <w:vertAlign w:val="superscript"/>
        </w:rPr>
      </w:pPr>
      <w:r w:rsidRPr="003D4192">
        <w:rPr>
          <w:sz w:val="22"/>
          <w:szCs w:val="22"/>
        </w:rPr>
        <w:t xml:space="preserve">Finalmente, se definen 3 subgrupos de vesículas extracelulares: cuerpos apoptóticos, </w:t>
      </w:r>
      <w:proofErr w:type="spellStart"/>
      <w:r w:rsidRPr="003D4192">
        <w:rPr>
          <w:sz w:val="22"/>
          <w:szCs w:val="22"/>
        </w:rPr>
        <w:t>microvesículas</w:t>
      </w:r>
      <w:proofErr w:type="spellEnd"/>
      <w:r w:rsidRPr="003D4192">
        <w:rPr>
          <w:sz w:val="22"/>
          <w:szCs w:val="22"/>
        </w:rPr>
        <w:t xml:space="preserve"> y </w:t>
      </w:r>
      <w:proofErr w:type="spellStart"/>
      <w:r w:rsidRPr="003D4192">
        <w:rPr>
          <w:sz w:val="22"/>
          <w:szCs w:val="22"/>
        </w:rPr>
        <w:t>exosomas</w:t>
      </w:r>
      <w:proofErr w:type="spellEnd"/>
      <w:r w:rsidRPr="003D4192">
        <w:rPr>
          <w:sz w:val="22"/>
          <w:szCs w:val="22"/>
        </w:rPr>
        <w:t xml:space="preserve"> y, se investigan nuevas técnicas para su aislamiento o enriquecimiento.</w:t>
      </w:r>
      <w:r w:rsidR="00897C6A" w:rsidRPr="003D4192">
        <w:rPr>
          <w:color w:val="222222"/>
          <w:sz w:val="22"/>
          <w:szCs w:val="22"/>
          <w:vertAlign w:val="superscript"/>
        </w:rPr>
        <w:t xml:space="preserve"> </w:t>
      </w:r>
      <w:r w:rsidR="00897C6A" w:rsidRPr="003D4192">
        <w:rPr>
          <w:sz w:val="22"/>
          <w:szCs w:val="22"/>
          <w:shd w:val="clear" w:color="auto" w:fill="FFFFFF"/>
        </w:rPr>
        <w:t>Las principales diferencias existentes entre ellas se muestran en la tabla 1.</w:t>
      </w:r>
    </w:p>
    <w:tbl>
      <w:tblPr>
        <w:tblStyle w:val="Tablaconcuadrcula"/>
        <w:tblW w:w="9214" w:type="dxa"/>
        <w:tblInd w:w="-572" w:type="dxa"/>
        <w:tblLook w:val="04A0" w:firstRow="1" w:lastRow="0" w:firstColumn="1" w:lastColumn="0" w:noHBand="0" w:noVBand="1"/>
      </w:tblPr>
      <w:tblGrid>
        <w:gridCol w:w="2552"/>
        <w:gridCol w:w="1899"/>
        <w:gridCol w:w="2258"/>
        <w:gridCol w:w="2505"/>
      </w:tblGrid>
      <w:tr w:rsidR="00BE64CE" w:rsidRPr="003D4192" w14:paraId="6646A200" w14:textId="77777777" w:rsidTr="00BE64CE">
        <w:tc>
          <w:tcPr>
            <w:tcW w:w="2552" w:type="dxa"/>
            <w:shd w:val="clear" w:color="auto" w:fill="E7E6E6" w:themeFill="background2"/>
          </w:tcPr>
          <w:p w14:paraId="0268AD8B" w14:textId="2F586997" w:rsidR="0065116A" w:rsidRPr="003D4192" w:rsidRDefault="0065116A" w:rsidP="00C30F5B">
            <w:pPr>
              <w:pStyle w:val="p"/>
              <w:spacing w:before="0" w:beforeAutospacing="0" w:after="0" w:afterAutospacing="0" w:line="276" w:lineRule="auto"/>
              <w:ind w:firstLine="0"/>
              <w:jc w:val="center"/>
              <w:rPr>
                <w:b/>
                <w:bCs/>
                <w:iCs/>
                <w:color w:val="000000"/>
              </w:rPr>
            </w:pPr>
            <w:r w:rsidRPr="003D4192">
              <w:rPr>
                <w:b/>
                <w:bCs/>
                <w:iCs/>
                <w:color w:val="000000"/>
              </w:rPr>
              <w:t>CARACTERÍSTICAS</w:t>
            </w:r>
          </w:p>
        </w:tc>
        <w:tc>
          <w:tcPr>
            <w:tcW w:w="1899" w:type="dxa"/>
            <w:shd w:val="clear" w:color="auto" w:fill="E7E6E6" w:themeFill="background2"/>
          </w:tcPr>
          <w:p w14:paraId="04D671AF" w14:textId="778F9D48" w:rsidR="0065116A" w:rsidRPr="003D4192" w:rsidRDefault="0065116A" w:rsidP="00C30F5B">
            <w:pPr>
              <w:pStyle w:val="p"/>
              <w:spacing w:before="0" w:beforeAutospacing="0" w:after="0" w:afterAutospacing="0" w:line="276" w:lineRule="auto"/>
              <w:ind w:firstLine="0"/>
              <w:jc w:val="center"/>
              <w:rPr>
                <w:b/>
                <w:bCs/>
                <w:iCs/>
                <w:color w:val="000000"/>
              </w:rPr>
            </w:pPr>
            <w:r w:rsidRPr="003D4192">
              <w:rPr>
                <w:b/>
                <w:bCs/>
                <w:iCs/>
                <w:color w:val="000000"/>
              </w:rPr>
              <w:t>EXOSOMAS</w:t>
            </w:r>
          </w:p>
        </w:tc>
        <w:tc>
          <w:tcPr>
            <w:tcW w:w="2258" w:type="dxa"/>
            <w:shd w:val="clear" w:color="auto" w:fill="E7E6E6" w:themeFill="background2"/>
          </w:tcPr>
          <w:p w14:paraId="19CEFAAA" w14:textId="77777777" w:rsidR="0065116A" w:rsidRPr="003D4192" w:rsidRDefault="0006228E" w:rsidP="00C30F5B">
            <w:pPr>
              <w:pStyle w:val="p"/>
              <w:spacing w:before="0" w:beforeAutospacing="0" w:after="0" w:afterAutospacing="0" w:line="276" w:lineRule="auto"/>
              <w:ind w:firstLine="0"/>
              <w:jc w:val="center"/>
              <w:rPr>
                <w:b/>
                <w:bCs/>
                <w:iCs/>
                <w:color w:val="000000"/>
              </w:rPr>
            </w:pPr>
            <w:r w:rsidRPr="003D4192">
              <w:rPr>
                <w:b/>
                <w:bCs/>
                <w:iCs/>
                <w:color w:val="000000"/>
              </w:rPr>
              <w:t>ECTOSOMAS</w:t>
            </w:r>
          </w:p>
          <w:p w14:paraId="31D4054B" w14:textId="727CDDA5" w:rsidR="0006228E" w:rsidRPr="003D4192" w:rsidRDefault="0006228E" w:rsidP="00C30F5B">
            <w:pPr>
              <w:pStyle w:val="p"/>
              <w:spacing w:before="0" w:beforeAutospacing="0" w:after="0" w:afterAutospacing="0" w:line="276" w:lineRule="auto"/>
              <w:ind w:firstLine="0"/>
              <w:jc w:val="center"/>
              <w:rPr>
                <w:b/>
                <w:bCs/>
                <w:iCs/>
                <w:color w:val="000000"/>
              </w:rPr>
            </w:pPr>
            <w:r w:rsidRPr="003D4192">
              <w:rPr>
                <w:b/>
                <w:bCs/>
                <w:iCs/>
                <w:color w:val="000000"/>
              </w:rPr>
              <w:t>(</w:t>
            </w:r>
            <w:proofErr w:type="spellStart"/>
            <w:r w:rsidRPr="003D4192">
              <w:rPr>
                <w:b/>
                <w:bCs/>
                <w:iCs/>
                <w:color w:val="000000"/>
              </w:rPr>
              <w:t>microvesiculas</w:t>
            </w:r>
            <w:proofErr w:type="spellEnd"/>
            <w:r w:rsidRPr="003D4192">
              <w:rPr>
                <w:b/>
                <w:bCs/>
                <w:iCs/>
                <w:color w:val="000000"/>
              </w:rPr>
              <w:t>)</w:t>
            </w:r>
          </w:p>
        </w:tc>
        <w:tc>
          <w:tcPr>
            <w:tcW w:w="2505" w:type="dxa"/>
            <w:shd w:val="clear" w:color="auto" w:fill="E7E6E6" w:themeFill="background2"/>
          </w:tcPr>
          <w:p w14:paraId="2DDBD9FE" w14:textId="60CD99CD" w:rsidR="0065116A" w:rsidRPr="003D4192" w:rsidRDefault="0065116A" w:rsidP="00C30F5B">
            <w:pPr>
              <w:pStyle w:val="p"/>
              <w:spacing w:before="0" w:beforeAutospacing="0" w:after="0" w:afterAutospacing="0" w:line="276" w:lineRule="auto"/>
              <w:ind w:firstLine="0"/>
              <w:jc w:val="center"/>
              <w:rPr>
                <w:b/>
                <w:bCs/>
                <w:iCs/>
                <w:color w:val="000000"/>
                <w:highlight w:val="lightGray"/>
              </w:rPr>
            </w:pPr>
            <w:r w:rsidRPr="003D4192">
              <w:rPr>
                <w:b/>
                <w:bCs/>
                <w:iCs/>
                <w:color w:val="000000"/>
              </w:rPr>
              <w:t>CUERPOS APOPTÓTICOS</w:t>
            </w:r>
          </w:p>
        </w:tc>
      </w:tr>
      <w:tr w:rsidR="00BE64CE" w:rsidRPr="003D4192" w14:paraId="23137D9A" w14:textId="77777777" w:rsidTr="00C30F5B">
        <w:trPr>
          <w:trHeight w:val="454"/>
        </w:trPr>
        <w:tc>
          <w:tcPr>
            <w:tcW w:w="2552" w:type="dxa"/>
            <w:shd w:val="clear" w:color="auto" w:fill="E7E6E6" w:themeFill="background2"/>
          </w:tcPr>
          <w:p w14:paraId="3EC1CF73" w14:textId="7C868A71" w:rsidR="0065116A" w:rsidRPr="003D4192" w:rsidRDefault="0065116A" w:rsidP="00C30F5B">
            <w:pPr>
              <w:pStyle w:val="p"/>
              <w:spacing w:before="0" w:beforeAutospacing="0" w:after="0" w:afterAutospacing="0" w:line="276" w:lineRule="auto"/>
              <w:ind w:firstLine="0"/>
              <w:jc w:val="both"/>
              <w:rPr>
                <w:b/>
                <w:bCs/>
                <w:iCs/>
                <w:color w:val="000000" w:themeColor="text1"/>
              </w:rPr>
            </w:pPr>
            <w:r w:rsidRPr="003D4192">
              <w:rPr>
                <w:b/>
                <w:bCs/>
                <w:iCs/>
                <w:color w:val="000000" w:themeColor="text1"/>
              </w:rPr>
              <w:t>Tamaño</w:t>
            </w:r>
          </w:p>
        </w:tc>
        <w:tc>
          <w:tcPr>
            <w:tcW w:w="1899" w:type="dxa"/>
          </w:tcPr>
          <w:p w14:paraId="2C405116" w14:textId="666174B4" w:rsidR="0065116A" w:rsidRPr="003D4192" w:rsidRDefault="0065116A" w:rsidP="00C30F5B">
            <w:pPr>
              <w:pStyle w:val="p"/>
              <w:spacing w:before="0" w:beforeAutospacing="0" w:after="0" w:afterAutospacing="0" w:line="276" w:lineRule="auto"/>
              <w:ind w:firstLine="0"/>
              <w:jc w:val="center"/>
              <w:rPr>
                <w:iCs/>
                <w:color w:val="000000" w:themeColor="text1"/>
              </w:rPr>
            </w:pPr>
            <w:r w:rsidRPr="003D4192">
              <w:rPr>
                <w:iCs/>
                <w:color w:val="000000" w:themeColor="text1"/>
              </w:rPr>
              <w:t>30-1</w:t>
            </w:r>
            <w:r w:rsidR="00C97AC5" w:rsidRPr="003D4192">
              <w:rPr>
                <w:iCs/>
                <w:color w:val="000000" w:themeColor="text1"/>
              </w:rPr>
              <w:t>0</w:t>
            </w:r>
            <w:r w:rsidRPr="003D4192">
              <w:rPr>
                <w:iCs/>
                <w:color w:val="000000" w:themeColor="text1"/>
              </w:rPr>
              <w:t>0nm</w:t>
            </w:r>
          </w:p>
        </w:tc>
        <w:tc>
          <w:tcPr>
            <w:tcW w:w="2258" w:type="dxa"/>
          </w:tcPr>
          <w:p w14:paraId="3A737875" w14:textId="488224FF" w:rsidR="0065116A" w:rsidRPr="003D4192" w:rsidRDefault="0065116A" w:rsidP="00C30F5B">
            <w:pPr>
              <w:pStyle w:val="p"/>
              <w:spacing w:before="0" w:beforeAutospacing="0" w:after="0" w:afterAutospacing="0" w:line="276" w:lineRule="auto"/>
              <w:ind w:firstLine="0"/>
              <w:jc w:val="center"/>
              <w:rPr>
                <w:iCs/>
                <w:color w:val="000000" w:themeColor="text1"/>
              </w:rPr>
            </w:pPr>
            <w:r w:rsidRPr="003D4192">
              <w:rPr>
                <w:iCs/>
                <w:color w:val="000000" w:themeColor="text1"/>
              </w:rPr>
              <w:t>1</w:t>
            </w:r>
            <w:r w:rsidR="00C97AC5" w:rsidRPr="003D4192">
              <w:rPr>
                <w:iCs/>
                <w:color w:val="000000" w:themeColor="text1"/>
              </w:rPr>
              <w:t>0</w:t>
            </w:r>
            <w:r w:rsidRPr="003D4192">
              <w:rPr>
                <w:iCs/>
                <w:color w:val="000000" w:themeColor="text1"/>
              </w:rPr>
              <w:t>0-1000nm</w:t>
            </w:r>
          </w:p>
        </w:tc>
        <w:tc>
          <w:tcPr>
            <w:tcW w:w="2505" w:type="dxa"/>
          </w:tcPr>
          <w:p w14:paraId="7AE0F492" w14:textId="2E4D97CF" w:rsidR="0065116A" w:rsidRPr="003D4192" w:rsidRDefault="00CB328E" w:rsidP="00C30F5B">
            <w:pPr>
              <w:pStyle w:val="Ttulo1"/>
              <w:spacing w:before="0" w:line="276" w:lineRule="auto"/>
              <w:jc w:val="center"/>
              <w:rPr>
                <w:rFonts w:ascii="Times New Roman" w:hAnsi="Times New Roman" w:cs="Times New Roman"/>
                <w:b w:val="0"/>
                <w:bCs w:val="0"/>
                <w:color w:val="000000" w:themeColor="text1"/>
                <w:sz w:val="22"/>
                <w:szCs w:val="22"/>
              </w:rPr>
            </w:pPr>
            <w:bookmarkStart w:id="39" w:name="_Toc12608095"/>
            <w:r w:rsidRPr="003D4192">
              <w:rPr>
                <w:rFonts w:ascii="Times New Roman" w:hAnsi="Times New Roman" w:cs="Times New Roman"/>
                <w:b w:val="0"/>
                <w:bCs w:val="0"/>
                <w:i w:val="0"/>
                <w:iCs w:val="0"/>
                <w:color w:val="000000" w:themeColor="text1"/>
                <w:sz w:val="22"/>
                <w:szCs w:val="22"/>
              </w:rPr>
              <w:t>≥1000nm</w:t>
            </w:r>
            <w:bookmarkEnd w:id="39"/>
          </w:p>
        </w:tc>
      </w:tr>
      <w:tr w:rsidR="00BE64CE" w:rsidRPr="003D4192" w14:paraId="2850E630" w14:textId="77777777" w:rsidTr="00BE64CE">
        <w:trPr>
          <w:trHeight w:val="753"/>
        </w:trPr>
        <w:tc>
          <w:tcPr>
            <w:tcW w:w="2552" w:type="dxa"/>
            <w:shd w:val="clear" w:color="auto" w:fill="E7E6E6" w:themeFill="background2"/>
          </w:tcPr>
          <w:p w14:paraId="3DC63A76" w14:textId="2AE56C1E" w:rsidR="0065116A" w:rsidRPr="003D4192" w:rsidRDefault="0065116A" w:rsidP="00C30F5B">
            <w:pPr>
              <w:pStyle w:val="p"/>
              <w:spacing w:before="0" w:beforeAutospacing="0" w:after="0" w:afterAutospacing="0" w:line="276" w:lineRule="auto"/>
              <w:ind w:firstLine="0"/>
              <w:jc w:val="both"/>
              <w:rPr>
                <w:b/>
                <w:bCs/>
                <w:iCs/>
                <w:color w:val="000000" w:themeColor="text1"/>
              </w:rPr>
            </w:pPr>
            <w:r w:rsidRPr="003D4192">
              <w:rPr>
                <w:b/>
                <w:bCs/>
                <w:iCs/>
                <w:color w:val="000000" w:themeColor="text1"/>
              </w:rPr>
              <w:t>Origen</w:t>
            </w:r>
          </w:p>
        </w:tc>
        <w:tc>
          <w:tcPr>
            <w:tcW w:w="1899" w:type="dxa"/>
          </w:tcPr>
          <w:p w14:paraId="78BD9F93" w14:textId="2D388C7C" w:rsidR="0065116A" w:rsidRPr="003D4192" w:rsidRDefault="0006228E" w:rsidP="00C30F5B">
            <w:pPr>
              <w:pStyle w:val="p"/>
              <w:spacing w:before="0" w:beforeAutospacing="0" w:after="0" w:afterAutospacing="0" w:line="276" w:lineRule="auto"/>
              <w:ind w:firstLine="0"/>
              <w:jc w:val="center"/>
              <w:rPr>
                <w:iCs/>
                <w:color w:val="000000" w:themeColor="text1"/>
              </w:rPr>
            </w:pPr>
            <w:r w:rsidRPr="003D4192">
              <w:rPr>
                <w:iCs/>
                <w:color w:val="000000" w:themeColor="text1"/>
              </w:rPr>
              <w:t>Endosomas tardíos</w:t>
            </w:r>
          </w:p>
        </w:tc>
        <w:tc>
          <w:tcPr>
            <w:tcW w:w="2258" w:type="dxa"/>
          </w:tcPr>
          <w:p w14:paraId="1D9FBB06" w14:textId="6CE20ECA" w:rsidR="0065116A" w:rsidRPr="003D4192" w:rsidRDefault="002F0044" w:rsidP="00C30F5B">
            <w:pPr>
              <w:pStyle w:val="p"/>
              <w:spacing w:before="0" w:beforeAutospacing="0" w:after="0" w:afterAutospacing="0" w:line="276" w:lineRule="auto"/>
              <w:ind w:firstLine="0"/>
              <w:jc w:val="center"/>
              <w:rPr>
                <w:iCs/>
                <w:color w:val="000000" w:themeColor="text1"/>
              </w:rPr>
            </w:pPr>
            <w:r w:rsidRPr="003D4192">
              <w:rPr>
                <w:iCs/>
                <w:color w:val="000000" w:themeColor="text1"/>
              </w:rPr>
              <w:t>Membrana plasmática</w:t>
            </w:r>
          </w:p>
        </w:tc>
        <w:tc>
          <w:tcPr>
            <w:tcW w:w="2505" w:type="dxa"/>
          </w:tcPr>
          <w:p w14:paraId="13D688F5" w14:textId="2E4C9A51" w:rsidR="0065116A" w:rsidRPr="003D4192" w:rsidRDefault="002F0044" w:rsidP="00C30F5B">
            <w:pPr>
              <w:pStyle w:val="p"/>
              <w:spacing w:before="0" w:beforeAutospacing="0" w:after="0" w:afterAutospacing="0" w:line="276" w:lineRule="auto"/>
              <w:ind w:firstLine="0"/>
              <w:jc w:val="center"/>
              <w:rPr>
                <w:iCs/>
                <w:color w:val="000000" w:themeColor="text1"/>
              </w:rPr>
            </w:pPr>
            <w:r w:rsidRPr="003D4192">
              <w:rPr>
                <w:iCs/>
                <w:color w:val="000000" w:themeColor="text1"/>
              </w:rPr>
              <w:t>Membrana plasmática</w:t>
            </w:r>
            <w:r w:rsidR="00CB328E" w:rsidRPr="003D4192">
              <w:rPr>
                <w:iCs/>
                <w:color w:val="000000" w:themeColor="text1"/>
              </w:rPr>
              <w:t xml:space="preserve"> de célula apoptótica</w:t>
            </w:r>
          </w:p>
        </w:tc>
      </w:tr>
      <w:tr w:rsidR="00C97AC5" w:rsidRPr="003D4192" w14:paraId="003BA105" w14:textId="77777777" w:rsidTr="00C30F5B">
        <w:trPr>
          <w:trHeight w:val="454"/>
        </w:trPr>
        <w:tc>
          <w:tcPr>
            <w:tcW w:w="2552" w:type="dxa"/>
            <w:shd w:val="clear" w:color="auto" w:fill="E7E6E6" w:themeFill="background2"/>
          </w:tcPr>
          <w:p w14:paraId="08594842" w14:textId="4F1D885A" w:rsidR="00C97AC5" w:rsidRPr="003D4192" w:rsidRDefault="00C97AC5" w:rsidP="00C30F5B">
            <w:pPr>
              <w:pStyle w:val="p"/>
              <w:spacing w:before="0" w:beforeAutospacing="0" w:after="0" w:afterAutospacing="0" w:line="276" w:lineRule="auto"/>
              <w:ind w:firstLine="0"/>
              <w:jc w:val="both"/>
              <w:rPr>
                <w:b/>
                <w:bCs/>
                <w:iCs/>
                <w:color w:val="000000" w:themeColor="text1"/>
              </w:rPr>
            </w:pPr>
            <w:r w:rsidRPr="003D4192">
              <w:rPr>
                <w:b/>
                <w:bCs/>
                <w:iCs/>
                <w:color w:val="000000" w:themeColor="text1"/>
              </w:rPr>
              <w:t>Sedimentación (g)</w:t>
            </w:r>
          </w:p>
        </w:tc>
        <w:tc>
          <w:tcPr>
            <w:tcW w:w="1899" w:type="dxa"/>
          </w:tcPr>
          <w:p w14:paraId="6435B69C" w14:textId="0E105870" w:rsidR="00C97AC5" w:rsidRPr="003D4192" w:rsidRDefault="00C97AC5" w:rsidP="00C30F5B">
            <w:pPr>
              <w:pStyle w:val="p"/>
              <w:spacing w:before="0" w:beforeAutospacing="0" w:after="0" w:afterAutospacing="0" w:line="276" w:lineRule="auto"/>
              <w:ind w:firstLine="0"/>
              <w:jc w:val="center"/>
              <w:rPr>
                <w:iCs/>
                <w:color w:val="000000" w:themeColor="text1"/>
              </w:rPr>
            </w:pPr>
            <w:r w:rsidRPr="003D4192">
              <w:rPr>
                <w:iCs/>
                <w:color w:val="000000" w:themeColor="text1"/>
              </w:rPr>
              <w:t>100.000-110.000</w:t>
            </w:r>
          </w:p>
        </w:tc>
        <w:tc>
          <w:tcPr>
            <w:tcW w:w="2258" w:type="dxa"/>
          </w:tcPr>
          <w:p w14:paraId="7BAB6612" w14:textId="692FFB9B" w:rsidR="00C97AC5" w:rsidRPr="003D4192" w:rsidRDefault="00C97AC5" w:rsidP="00C30F5B">
            <w:pPr>
              <w:pStyle w:val="p"/>
              <w:spacing w:before="0" w:beforeAutospacing="0" w:after="0" w:afterAutospacing="0" w:line="276" w:lineRule="auto"/>
              <w:ind w:firstLine="0"/>
              <w:jc w:val="center"/>
              <w:rPr>
                <w:iCs/>
                <w:color w:val="000000" w:themeColor="text1"/>
              </w:rPr>
            </w:pPr>
            <w:r w:rsidRPr="003D4192">
              <w:rPr>
                <w:iCs/>
                <w:color w:val="000000" w:themeColor="text1"/>
              </w:rPr>
              <w:t>10.000-100.00</w:t>
            </w:r>
          </w:p>
        </w:tc>
        <w:tc>
          <w:tcPr>
            <w:tcW w:w="2505" w:type="dxa"/>
          </w:tcPr>
          <w:p w14:paraId="7977B3DA" w14:textId="13BE6827" w:rsidR="00C97AC5" w:rsidRPr="003D4192" w:rsidRDefault="00C97AC5" w:rsidP="00C30F5B">
            <w:pPr>
              <w:pStyle w:val="p"/>
              <w:spacing w:before="0" w:beforeAutospacing="0" w:after="0" w:afterAutospacing="0" w:line="276" w:lineRule="auto"/>
              <w:ind w:firstLine="0"/>
              <w:jc w:val="center"/>
              <w:rPr>
                <w:iCs/>
                <w:color w:val="000000" w:themeColor="text1"/>
              </w:rPr>
            </w:pPr>
            <w:r w:rsidRPr="003D4192">
              <w:rPr>
                <w:iCs/>
                <w:color w:val="000000" w:themeColor="text1"/>
              </w:rPr>
              <w:t>1.500-100.00</w:t>
            </w:r>
          </w:p>
        </w:tc>
      </w:tr>
      <w:tr w:rsidR="00BE64CE" w:rsidRPr="003D4192" w14:paraId="3669E145" w14:textId="77777777" w:rsidTr="00BE64CE">
        <w:tc>
          <w:tcPr>
            <w:tcW w:w="2552" w:type="dxa"/>
            <w:shd w:val="clear" w:color="auto" w:fill="E7E6E6" w:themeFill="background2"/>
          </w:tcPr>
          <w:p w14:paraId="429B8858" w14:textId="101333DE" w:rsidR="0065116A" w:rsidRPr="003D4192" w:rsidRDefault="0065116A" w:rsidP="00C30F5B">
            <w:pPr>
              <w:pStyle w:val="p"/>
              <w:spacing w:before="0" w:beforeAutospacing="0" w:after="0" w:afterAutospacing="0" w:line="276" w:lineRule="auto"/>
              <w:ind w:firstLine="0"/>
              <w:jc w:val="both"/>
              <w:rPr>
                <w:b/>
                <w:bCs/>
                <w:iCs/>
                <w:color w:val="000000"/>
              </w:rPr>
            </w:pPr>
            <w:r w:rsidRPr="003D4192">
              <w:rPr>
                <w:b/>
                <w:bCs/>
                <w:iCs/>
                <w:color w:val="000000"/>
              </w:rPr>
              <w:t>Marcadores</w:t>
            </w:r>
          </w:p>
        </w:tc>
        <w:tc>
          <w:tcPr>
            <w:tcW w:w="1899" w:type="dxa"/>
          </w:tcPr>
          <w:p w14:paraId="63CA67B1" w14:textId="4DEB67F1" w:rsidR="0065116A" w:rsidRPr="003D4192" w:rsidRDefault="00CB328E" w:rsidP="00C30F5B">
            <w:pPr>
              <w:pStyle w:val="p"/>
              <w:spacing w:before="0" w:beforeAutospacing="0" w:after="0" w:afterAutospacing="0" w:line="276" w:lineRule="auto"/>
              <w:ind w:firstLine="0"/>
              <w:jc w:val="center"/>
              <w:rPr>
                <w:iCs/>
                <w:color w:val="000000"/>
              </w:rPr>
            </w:pPr>
            <w:proofErr w:type="spellStart"/>
            <w:r w:rsidRPr="003D4192">
              <w:rPr>
                <w:iCs/>
                <w:color w:val="000000"/>
              </w:rPr>
              <w:t>Tetraspaninas</w:t>
            </w:r>
            <w:proofErr w:type="spellEnd"/>
            <w:r w:rsidRPr="003D4192">
              <w:rPr>
                <w:iCs/>
                <w:color w:val="000000"/>
              </w:rPr>
              <w:t xml:space="preserve">, Anexinas, </w:t>
            </w:r>
            <w:r w:rsidR="00095388" w:rsidRPr="003D4192">
              <w:rPr>
                <w:iCs/>
                <w:color w:val="000000"/>
              </w:rPr>
              <w:t>poca fosfatidilserina</w:t>
            </w:r>
          </w:p>
        </w:tc>
        <w:tc>
          <w:tcPr>
            <w:tcW w:w="2258" w:type="dxa"/>
          </w:tcPr>
          <w:p w14:paraId="66F8D554" w14:textId="113F8C05" w:rsidR="009937AC" w:rsidRPr="003D4192" w:rsidRDefault="009937AC" w:rsidP="00C30F5B">
            <w:pPr>
              <w:pStyle w:val="p"/>
              <w:spacing w:before="0" w:beforeAutospacing="0" w:after="0" w:afterAutospacing="0" w:line="276" w:lineRule="auto"/>
              <w:ind w:firstLine="0"/>
              <w:jc w:val="center"/>
              <w:rPr>
                <w:iCs/>
                <w:color w:val="000000"/>
              </w:rPr>
            </w:pPr>
            <w:r w:rsidRPr="003D4192">
              <w:rPr>
                <w:iCs/>
                <w:color w:val="000000"/>
              </w:rPr>
              <w:t>Integrinas, selectinas y metaloproteinasas</w:t>
            </w:r>
          </w:p>
        </w:tc>
        <w:tc>
          <w:tcPr>
            <w:tcW w:w="2505" w:type="dxa"/>
          </w:tcPr>
          <w:p w14:paraId="731CE429" w14:textId="4037348E" w:rsidR="0065116A" w:rsidRPr="003D4192" w:rsidRDefault="0006228E" w:rsidP="00C30F5B">
            <w:pPr>
              <w:pStyle w:val="p"/>
              <w:spacing w:before="0" w:beforeAutospacing="0" w:after="0" w:afterAutospacing="0" w:line="276" w:lineRule="auto"/>
              <w:ind w:firstLine="0"/>
              <w:jc w:val="center"/>
              <w:rPr>
                <w:iCs/>
                <w:color w:val="000000"/>
              </w:rPr>
            </w:pPr>
            <w:r w:rsidRPr="003D4192">
              <w:rPr>
                <w:iCs/>
                <w:color w:val="000000"/>
              </w:rPr>
              <w:t>Histonas, DNA</w:t>
            </w:r>
          </w:p>
        </w:tc>
      </w:tr>
      <w:tr w:rsidR="00BE64CE" w:rsidRPr="003D4192" w14:paraId="4FFDA846" w14:textId="77777777" w:rsidTr="00BE64CE">
        <w:tc>
          <w:tcPr>
            <w:tcW w:w="2552" w:type="dxa"/>
            <w:shd w:val="clear" w:color="auto" w:fill="E7E6E6" w:themeFill="background2"/>
          </w:tcPr>
          <w:p w14:paraId="16F3EEF5" w14:textId="41690D79" w:rsidR="0065116A" w:rsidRPr="003D4192" w:rsidRDefault="0065116A" w:rsidP="00C30F5B">
            <w:pPr>
              <w:pStyle w:val="p"/>
              <w:spacing w:before="0" w:beforeAutospacing="0" w:after="0" w:afterAutospacing="0" w:line="276" w:lineRule="auto"/>
              <w:ind w:firstLine="0"/>
              <w:jc w:val="both"/>
              <w:rPr>
                <w:b/>
                <w:bCs/>
                <w:iCs/>
                <w:color w:val="000000"/>
              </w:rPr>
            </w:pPr>
            <w:r w:rsidRPr="003D4192">
              <w:rPr>
                <w:b/>
                <w:bCs/>
                <w:iCs/>
                <w:color w:val="000000"/>
              </w:rPr>
              <w:t>Contenido</w:t>
            </w:r>
          </w:p>
        </w:tc>
        <w:tc>
          <w:tcPr>
            <w:tcW w:w="1899" w:type="dxa"/>
          </w:tcPr>
          <w:p w14:paraId="2722ED25" w14:textId="4D1DC56D" w:rsidR="0065116A" w:rsidRPr="003D4192" w:rsidRDefault="00CB328E" w:rsidP="00C30F5B">
            <w:pPr>
              <w:pStyle w:val="p"/>
              <w:spacing w:before="0" w:beforeAutospacing="0" w:after="0" w:afterAutospacing="0" w:line="276" w:lineRule="auto"/>
              <w:ind w:firstLine="0"/>
              <w:jc w:val="center"/>
              <w:rPr>
                <w:iCs/>
                <w:color w:val="000000"/>
              </w:rPr>
            </w:pPr>
            <w:r w:rsidRPr="003D4192">
              <w:rPr>
                <w:iCs/>
                <w:color w:val="000000"/>
              </w:rPr>
              <w:t xml:space="preserve">Proteínas, lípidos, mRNA, </w:t>
            </w:r>
            <w:proofErr w:type="spellStart"/>
            <w:r w:rsidRPr="003D4192">
              <w:rPr>
                <w:iCs/>
                <w:color w:val="000000"/>
              </w:rPr>
              <w:t>miRNA</w:t>
            </w:r>
            <w:proofErr w:type="spellEnd"/>
            <w:r w:rsidRPr="003D4192">
              <w:rPr>
                <w:iCs/>
                <w:color w:val="000000"/>
              </w:rPr>
              <w:t>, DNA</w:t>
            </w:r>
          </w:p>
        </w:tc>
        <w:tc>
          <w:tcPr>
            <w:tcW w:w="2258" w:type="dxa"/>
          </w:tcPr>
          <w:p w14:paraId="01F06A81" w14:textId="7B5B0F42" w:rsidR="0065116A" w:rsidRPr="003D4192" w:rsidRDefault="00CB328E" w:rsidP="00C30F5B">
            <w:pPr>
              <w:pStyle w:val="p"/>
              <w:spacing w:before="0" w:beforeAutospacing="0" w:after="0" w:afterAutospacing="0" w:line="276" w:lineRule="auto"/>
              <w:ind w:firstLine="0"/>
              <w:jc w:val="center"/>
              <w:rPr>
                <w:iCs/>
                <w:color w:val="000000"/>
              </w:rPr>
            </w:pPr>
            <w:r w:rsidRPr="003D4192">
              <w:rPr>
                <w:iCs/>
                <w:color w:val="000000"/>
              </w:rPr>
              <w:t>Proteínas, lípidos, mRNA</w:t>
            </w:r>
            <w:r w:rsidR="009937AC" w:rsidRPr="003D4192">
              <w:rPr>
                <w:iCs/>
                <w:color w:val="000000"/>
              </w:rPr>
              <w:t xml:space="preserve">, </w:t>
            </w:r>
            <w:proofErr w:type="spellStart"/>
            <w:r w:rsidR="009937AC" w:rsidRPr="003D4192">
              <w:rPr>
                <w:iCs/>
                <w:color w:val="000000"/>
              </w:rPr>
              <w:t>miRNA</w:t>
            </w:r>
            <w:proofErr w:type="spellEnd"/>
          </w:p>
        </w:tc>
        <w:tc>
          <w:tcPr>
            <w:tcW w:w="2505" w:type="dxa"/>
          </w:tcPr>
          <w:p w14:paraId="7F3283F7" w14:textId="372A5AAC" w:rsidR="0065116A" w:rsidRPr="003D4192" w:rsidRDefault="00CB328E" w:rsidP="00C30F5B">
            <w:pPr>
              <w:pStyle w:val="p"/>
              <w:spacing w:before="0" w:beforeAutospacing="0" w:after="0" w:afterAutospacing="0" w:line="276" w:lineRule="auto"/>
              <w:ind w:firstLine="0"/>
              <w:jc w:val="center"/>
              <w:rPr>
                <w:iCs/>
                <w:color w:val="000000"/>
              </w:rPr>
            </w:pPr>
            <w:r w:rsidRPr="003D4192">
              <w:rPr>
                <w:iCs/>
                <w:color w:val="000000"/>
              </w:rPr>
              <w:t xml:space="preserve">Fragmentos celulares y </w:t>
            </w:r>
            <w:proofErr w:type="spellStart"/>
            <w:r w:rsidRPr="003D4192">
              <w:rPr>
                <w:iCs/>
                <w:color w:val="000000"/>
              </w:rPr>
              <w:t>organelas</w:t>
            </w:r>
            <w:proofErr w:type="spellEnd"/>
            <w:r w:rsidRPr="003D4192">
              <w:rPr>
                <w:iCs/>
                <w:color w:val="000000"/>
              </w:rPr>
              <w:t xml:space="preserve"> celulares</w:t>
            </w:r>
          </w:p>
        </w:tc>
      </w:tr>
    </w:tbl>
    <w:p w14:paraId="654B4CF2" w14:textId="14D3C1A0" w:rsidR="00A00E0D" w:rsidRPr="003D4192" w:rsidRDefault="00A00E0D" w:rsidP="00424195">
      <w:pPr>
        <w:spacing w:line="360" w:lineRule="auto"/>
        <w:jc w:val="both"/>
        <w:rPr>
          <w:sz w:val="22"/>
          <w:szCs w:val="22"/>
          <w:shd w:val="clear" w:color="auto" w:fill="FFFFFF"/>
        </w:rPr>
      </w:pPr>
      <w:r w:rsidRPr="003D4192">
        <w:rPr>
          <w:i/>
          <w:color w:val="000000"/>
          <w:sz w:val="22"/>
          <w:szCs w:val="22"/>
        </w:rPr>
        <w:t xml:space="preserve">Tabla 1: características principales de </w:t>
      </w:r>
      <w:proofErr w:type="spellStart"/>
      <w:r w:rsidRPr="003D4192">
        <w:rPr>
          <w:i/>
          <w:color w:val="000000"/>
          <w:sz w:val="22"/>
          <w:szCs w:val="22"/>
        </w:rPr>
        <w:t>exosomas</w:t>
      </w:r>
      <w:proofErr w:type="spellEnd"/>
      <w:r w:rsidRPr="003D4192">
        <w:rPr>
          <w:i/>
          <w:color w:val="000000"/>
          <w:sz w:val="22"/>
          <w:szCs w:val="22"/>
        </w:rPr>
        <w:t xml:space="preserve">, </w:t>
      </w:r>
      <w:proofErr w:type="spellStart"/>
      <w:r w:rsidRPr="003D4192">
        <w:rPr>
          <w:i/>
          <w:color w:val="000000"/>
          <w:sz w:val="22"/>
          <w:szCs w:val="22"/>
        </w:rPr>
        <w:t>microvesículas</w:t>
      </w:r>
      <w:proofErr w:type="spellEnd"/>
      <w:r w:rsidRPr="003D4192">
        <w:rPr>
          <w:i/>
          <w:color w:val="000000"/>
          <w:sz w:val="22"/>
          <w:szCs w:val="22"/>
        </w:rPr>
        <w:t xml:space="preserve"> y cuerpos apoptóticos.</w:t>
      </w:r>
    </w:p>
    <w:p w14:paraId="27CE89A9" w14:textId="758E8654" w:rsidR="00A00E0D" w:rsidRDefault="0018552C" w:rsidP="00424195">
      <w:pPr>
        <w:spacing w:line="360" w:lineRule="auto"/>
        <w:jc w:val="both"/>
        <w:rPr>
          <w:sz w:val="22"/>
          <w:szCs w:val="22"/>
          <w:shd w:val="clear" w:color="auto" w:fill="FFFFFF"/>
        </w:rPr>
      </w:pPr>
      <w:r w:rsidRPr="003D4192">
        <w:rPr>
          <w:sz w:val="22"/>
          <w:szCs w:val="22"/>
          <w:shd w:val="clear" w:color="auto" w:fill="FFFFFF"/>
        </w:rPr>
        <w:t>En este trabajo se empleará el término de</w:t>
      </w:r>
      <w:r w:rsidR="0006228E" w:rsidRPr="003D4192">
        <w:rPr>
          <w:sz w:val="22"/>
          <w:szCs w:val="22"/>
          <w:shd w:val="clear" w:color="auto" w:fill="FFFFFF"/>
        </w:rPr>
        <w:t xml:space="preserve"> </w:t>
      </w:r>
      <w:proofErr w:type="spellStart"/>
      <w:r w:rsidRPr="003D4192">
        <w:rPr>
          <w:sz w:val="22"/>
          <w:szCs w:val="22"/>
          <w:shd w:val="clear" w:color="auto" w:fill="FFFFFF"/>
        </w:rPr>
        <w:t>VEs</w:t>
      </w:r>
      <w:proofErr w:type="spellEnd"/>
      <w:r w:rsidRPr="003D4192">
        <w:rPr>
          <w:sz w:val="22"/>
          <w:szCs w:val="22"/>
          <w:shd w:val="clear" w:color="auto" w:fill="FFFFFF"/>
        </w:rPr>
        <w:t xml:space="preserve"> para referirse tanto a </w:t>
      </w:r>
      <w:proofErr w:type="spellStart"/>
      <w:r w:rsidRPr="003D4192">
        <w:rPr>
          <w:sz w:val="22"/>
          <w:szCs w:val="22"/>
          <w:shd w:val="clear" w:color="auto" w:fill="FFFFFF"/>
        </w:rPr>
        <w:t>microvesículas</w:t>
      </w:r>
      <w:proofErr w:type="spellEnd"/>
      <w:r w:rsidRPr="003D4192">
        <w:rPr>
          <w:sz w:val="22"/>
          <w:szCs w:val="22"/>
          <w:shd w:val="clear" w:color="auto" w:fill="FFFFFF"/>
        </w:rPr>
        <w:t xml:space="preserve"> como a </w:t>
      </w:r>
      <w:proofErr w:type="spellStart"/>
      <w:r w:rsidRPr="003D4192">
        <w:rPr>
          <w:sz w:val="22"/>
          <w:szCs w:val="22"/>
          <w:shd w:val="clear" w:color="auto" w:fill="FFFFFF"/>
        </w:rPr>
        <w:t>exosomas</w:t>
      </w:r>
      <w:proofErr w:type="spellEnd"/>
      <w:r w:rsidRPr="003D4192">
        <w:rPr>
          <w:sz w:val="22"/>
          <w:szCs w:val="22"/>
          <w:shd w:val="clear" w:color="auto" w:fill="FFFFFF"/>
        </w:rPr>
        <w:t xml:space="preserve"> debido a la dificultad para discriminar ambos tipos.</w:t>
      </w:r>
    </w:p>
    <w:p w14:paraId="77C442D7" w14:textId="77777777" w:rsidR="00230E83" w:rsidRPr="003D4192" w:rsidRDefault="00230E83" w:rsidP="00424195">
      <w:pPr>
        <w:spacing w:line="360" w:lineRule="auto"/>
        <w:jc w:val="both"/>
        <w:rPr>
          <w:sz w:val="22"/>
          <w:szCs w:val="22"/>
          <w:shd w:val="clear" w:color="auto" w:fill="FFFFFF"/>
        </w:rPr>
      </w:pPr>
      <w:commentRangeStart w:id="40"/>
      <w:commentRangeEnd w:id="40"/>
      <w:r>
        <w:rPr>
          <w:rStyle w:val="Refdecomentario"/>
          <w:rFonts w:asciiTheme="minorHAnsi" w:eastAsiaTheme="minorEastAsia" w:hAnsiTheme="minorHAnsi" w:cstheme="minorBidi"/>
          <w:lang w:eastAsia="en-US"/>
        </w:rPr>
        <w:commentReference w:id="40"/>
      </w:r>
    </w:p>
    <w:p w14:paraId="4390814B" w14:textId="780737DA" w:rsidR="00897C6A" w:rsidRPr="003D4192" w:rsidRDefault="00897C6A" w:rsidP="00424195">
      <w:pPr>
        <w:pStyle w:val="elisa"/>
        <w:numPr>
          <w:ilvl w:val="1"/>
          <w:numId w:val="1"/>
        </w:numPr>
        <w:rPr>
          <w:rFonts w:cs="Times New Roman"/>
          <w:b/>
          <w:bCs/>
          <w:szCs w:val="22"/>
        </w:rPr>
      </w:pPr>
      <w:bookmarkStart w:id="41" w:name="_Toc13150611"/>
      <w:r w:rsidRPr="003D4192">
        <w:rPr>
          <w:rFonts w:cs="Times New Roman"/>
          <w:b/>
          <w:bCs/>
          <w:szCs w:val="22"/>
          <w:shd w:val="clear" w:color="auto" w:fill="FFFFFF"/>
        </w:rPr>
        <w:t xml:space="preserve">Contenido de las </w:t>
      </w:r>
      <w:r w:rsidR="0072444D" w:rsidRPr="003D4192">
        <w:rPr>
          <w:rFonts w:cs="Times New Roman"/>
          <w:b/>
          <w:bCs/>
          <w:szCs w:val="22"/>
          <w:shd w:val="clear" w:color="auto" w:fill="FFFFFF"/>
        </w:rPr>
        <w:t>vesículas extracelulares.</w:t>
      </w:r>
      <w:bookmarkEnd w:id="41"/>
      <w:r w:rsidR="0072444D" w:rsidRPr="003D4192">
        <w:rPr>
          <w:rFonts w:cs="Times New Roman"/>
          <w:b/>
          <w:bCs/>
          <w:szCs w:val="22"/>
          <w:shd w:val="clear" w:color="auto" w:fill="FFFFFF"/>
        </w:rPr>
        <w:t xml:space="preserve"> </w:t>
      </w:r>
    </w:p>
    <w:p w14:paraId="5B382B70" w14:textId="7AEB61C6" w:rsidR="00897C6A" w:rsidRPr="003D4192" w:rsidRDefault="00897C6A" w:rsidP="00424195">
      <w:pPr>
        <w:spacing w:line="360" w:lineRule="auto"/>
        <w:jc w:val="both"/>
        <w:rPr>
          <w:sz w:val="22"/>
          <w:szCs w:val="22"/>
        </w:rPr>
      </w:pPr>
      <w:r w:rsidRPr="003D4192">
        <w:rPr>
          <w:sz w:val="22"/>
          <w:szCs w:val="22"/>
          <w:shd w:val="clear" w:color="auto" w:fill="FFFFFF"/>
        </w:rPr>
        <w:t xml:space="preserve">Como se explica en el apartado anterior, el contenido de las </w:t>
      </w:r>
      <w:proofErr w:type="spellStart"/>
      <w:r w:rsidRPr="003D4192">
        <w:rPr>
          <w:sz w:val="22"/>
          <w:szCs w:val="22"/>
          <w:shd w:val="clear" w:color="auto" w:fill="FFFFFF"/>
        </w:rPr>
        <w:t>VEs</w:t>
      </w:r>
      <w:proofErr w:type="spellEnd"/>
      <w:r w:rsidRPr="003D4192">
        <w:rPr>
          <w:sz w:val="22"/>
          <w:szCs w:val="22"/>
          <w:shd w:val="clear" w:color="auto" w:fill="FFFFFF"/>
        </w:rPr>
        <w:t xml:space="preserve"> es variado y depende su origen. Para nuestro trabajo, son los </w:t>
      </w:r>
      <w:proofErr w:type="spellStart"/>
      <w:r w:rsidRPr="003D4192">
        <w:rPr>
          <w:sz w:val="22"/>
          <w:szCs w:val="22"/>
          <w:shd w:val="clear" w:color="auto" w:fill="FFFFFF"/>
        </w:rPr>
        <w:t>miRNAs</w:t>
      </w:r>
      <w:proofErr w:type="spellEnd"/>
      <w:r w:rsidRPr="003D4192">
        <w:rPr>
          <w:sz w:val="22"/>
          <w:szCs w:val="22"/>
          <w:shd w:val="clear" w:color="auto" w:fill="FFFFFF"/>
        </w:rPr>
        <w:t xml:space="preserve"> los que resultan de mayor interés y, por tanto, nos centraremos en ellos.</w:t>
      </w:r>
    </w:p>
    <w:p w14:paraId="14405202" w14:textId="1417FB90" w:rsidR="00897C6A" w:rsidRPr="003D4192" w:rsidRDefault="005D6A19" w:rsidP="00424195">
      <w:pPr>
        <w:pStyle w:val="elisa"/>
        <w:numPr>
          <w:ilvl w:val="2"/>
          <w:numId w:val="1"/>
        </w:numPr>
        <w:rPr>
          <w:rFonts w:cs="Times New Roman"/>
          <w:b/>
          <w:bCs/>
          <w:szCs w:val="22"/>
        </w:rPr>
      </w:pPr>
      <w:bookmarkStart w:id="42" w:name="_Toc13150612"/>
      <w:proofErr w:type="spellStart"/>
      <w:r w:rsidRPr="003D4192">
        <w:rPr>
          <w:rFonts w:cs="Times New Roman"/>
          <w:b/>
          <w:bCs/>
          <w:szCs w:val="22"/>
        </w:rPr>
        <w:t>miRNAs</w:t>
      </w:r>
      <w:bookmarkEnd w:id="42"/>
      <w:proofErr w:type="spellEnd"/>
      <w:r w:rsidRPr="003D4192">
        <w:rPr>
          <w:rFonts w:cs="Times New Roman"/>
          <w:b/>
          <w:bCs/>
          <w:szCs w:val="22"/>
        </w:rPr>
        <w:t xml:space="preserve"> </w:t>
      </w:r>
    </w:p>
    <w:p w14:paraId="3BBC58F5" w14:textId="7D869369" w:rsidR="005D6A19" w:rsidRPr="003D4192" w:rsidRDefault="005D6A19" w:rsidP="00424195">
      <w:pPr>
        <w:pStyle w:val="NormalWeb"/>
        <w:spacing w:before="0" w:beforeAutospacing="0" w:after="240" w:afterAutospacing="0" w:line="360" w:lineRule="auto"/>
        <w:jc w:val="both"/>
        <w:rPr>
          <w:color w:val="000000" w:themeColor="text1"/>
        </w:rPr>
      </w:pPr>
      <w:r w:rsidRPr="003D4192">
        <w:rPr>
          <w:color w:val="000000" w:themeColor="text1"/>
        </w:rPr>
        <w:t xml:space="preserve">Los </w:t>
      </w:r>
      <w:proofErr w:type="spellStart"/>
      <w:r w:rsidRPr="003D4192">
        <w:rPr>
          <w:color w:val="000000" w:themeColor="text1"/>
        </w:rPr>
        <w:t>miRNAs</w:t>
      </w:r>
      <w:proofErr w:type="spellEnd"/>
      <w:r w:rsidRPr="003D4192">
        <w:rPr>
          <w:color w:val="000000" w:themeColor="text1"/>
        </w:rPr>
        <w:t xml:space="preserve"> son </w:t>
      </w:r>
      <w:proofErr w:type="spellStart"/>
      <w:r w:rsidRPr="003D4192">
        <w:rPr>
          <w:color w:val="000000" w:themeColor="text1"/>
        </w:rPr>
        <w:t>pequeñas</w:t>
      </w:r>
      <w:proofErr w:type="spellEnd"/>
      <w:r w:rsidRPr="003D4192">
        <w:rPr>
          <w:color w:val="000000" w:themeColor="text1"/>
        </w:rPr>
        <w:t xml:space="preserve"> </w:t>
      </w:r>
      <w:proofErr w:type="spellStart"/>
      <w:r w:rsidRPr="003D4192">
        <w:rPr>
          <w:color w:val="000000" w:themeColor="text1"/>
        </w:rPr>
        <w:t>moléculas</w:t>
      </w:r>
      <w:proofErr w:type="spellEnd"/>
      <w:r w:rsidRPr="003D4192">
        <w:rPr>
          <w:color w:val="000000" w:themeColor="text1"/>
        </w:rPr>
        <w:t xml:space="preserve"> monocatenarias de RNA no codificantes de 18 a 25 </w:t>
      </w:r>
      <w:proofErr w:type="spellStart"/>
      <w:r w:rsidRPr="003D4192">
        <w:rPr>
          <w:color w:val="000000" w:themeColor="text1"/>
        </w:rPr>
        <w:t>nucleótidos</w:t>
      </w:r>
      <w:proofErr w:type="spellEnd"/>
      <w:r w:rsidRPr="003D4192">
        <w:rPr>
          <w:color w:val="000000" w:themeColor="text1"/>
        </w:rPr>
        <w:t xml:space="preserve"> que juegan un importante papel en la </w:t>
      </w:r>
      <w:proofErr w:type="spellStart"/>
      <w:r w:rsidRPr="003D4192">
        <w:rPr>
          <w:color w:val="000000" w:themeColor="text1"/>
        </w:rPr>
        <w:t>regulación</w:t>
      </w:r>
      <w:proofErr w:type="spellEnd"/>
      <w:r w:rsidRPr="003D4192">
        <w:rPr>
          <w:color w:val="000000" w:themeColor="text1"/>
        </w:rPr>
        <w:t xml:space="preserve"> de la </w:t>
      </w:r>
      <w:proofErr w:type="spellStart"/>
      <w:r w:rsidRPr="003D4192">
        <w:rPr>
          <w:color w:val="000000" w:themeColor="text1"/>
        </w:rPr>
        <w:t>expresión</w:t>
      </w:r>
      <w:proofErr w:type="spellEnd"/>
      <w:r w:rsidRPr="003D4192">
        <w:rPr>
          <w:color w:val="000000" w:themeColor="text1"/>
        </w:rPr>
        <w:t xml:space="preserve"> </w:t>
      </w:r>
      <w:proofErr w:type="spellStart"/>
      <w:r w:rsidRPr="003D4192">
        <w:rPr>
          <w:color w:val="000000" w:themeColor="text1"/>
        </w:rPr>
        <w:t>génica</w:t>
      </w:r>
      <w:proofErr w:type="spellEnd"/>
      <w:r w:rsidRPr="003D4192">
        <w:rPr>
          <w:color w:val="000000" w:themeColor="text1"/>
        </w:rPr>
        <w:t xml:space="preserve">. Tras el descubrimiento del primer </w:t>
      </w:r>
      <w:proofErr w:type="spellStart"/>
      <w:r w:rsidRPr="003D4192">
        <w:rPr>
          <w:color w:val="000000" w:themeColor="text1"/>
        </w:rPr>
        <w:t>miRNA</w:t>
      </w:r>
      <w:proofErr w:type="spellEnd"/>
      <w:r w:rsidRPr="003D4192">
        <w:rPr>
          <w:color w:val="000000" w:themeColor="text1"/>
        </w:rPr>
        <w:t xml:space="preserve"> en </w:t>
      </w:r>
      <w:r w:rsidRPr="003D4192">
        <w:rPr>
          <w:i/>
          <w:iCs/>
          <w:color w:val="000000" w:themeColor="text1"/>
        </w:rPr>
        <w:t xml:space="preserve">C. </w:t>
      </w:r>
      <w:proofErr w:type="spellStart"/>
      <w:r w:rsidRPr="003D4192">
        <w:rPr>
          <w:i/>
          <w:iCs/>
          <w:color w:val="000000" w:themeColor="text1"/>
        </w:rPr>
        <w:t>elegans</w:t>
      </w:r>
      <w:proofErr w:type="spellEnd"/>
      <w:r w:rsidRPr="003D4192">
        <w:rPr>
          <w:i/>
          <w:iCs/>
          <w:color w:val="000000" w:themeColor="text1"/>
        </w:rPr>
        <w:t xml:space="preserve">, </w:t>
      </w:r>
      <w:r w:rsidRPr="003D4192">
        <w:rPr>
          <w:color w:val="000000" w:themeColor="text1"/>
        </w:rPr>
        <w:t xml:space="preserve">aumentó el interés por estas moléculas y se vio que abundaban en plantas, animales y virus. Actualmente </w:t>
      </w:r>
      <w:r w:rsidRPr="003D4192">
        <w:rPr>
          <w:color w:val="000000" w:themeColor="text1"/>
        </w:rPr>
        <w:lastRenderedPageBreak/>
        <w:t xml:space="preserve">existen 2588 </w:t>
      </w:r>
      <w:proofErr w:type="spellStart"/>
      <w:r w:rsidRPr="003D4192">
        <w:rPr>
          <w:color w:val="000000" w:themeColor="text1"/>
        </w:rPr>
        <w:t>miRNAs</w:t>
      </w:r>
      <w:proofErr w:type="spellEnd"/>
      <w:r w:rsidRPr="003D4192">
        <w:rPr>
          <w:color w:val="000000" w:themeColor="text1"/>
        </w:rPr>
        <w:t xml:space="preserve"> humanos descritos, pudiendo cada uno regular la expresión de diferentes genes y, a la vez, distintos </w:t>
      </w:r>
      <w:proofErr w:type="spellStart"/>
      <w:r w:rsidRPr="003D4192">
        <w:rPr>
          <w:color w:val="000000" w:themeColor="text1"/>
        </w:rPr>
        <w:t>miRNAs</w:t>
      </w:r>
      <w:proofErr w:type="spellEnd"/>
      <w:r w:rsidRPr="003D4192">
        <w:rPr>
          <w:color w:val="000000" w:themeColor="text1"/>
        </w:rPr>
        <w:t xml:space="preserve"> pueden regular la expresión de un mismo gen diana.</w:t>
      </w:r>
    </w:p>
    <w:p w14:paraId="43AD79C8" w14:textId="77777777" w:rsidR="005D6A19" w:rsidRPr="003D4192" w:rsidRDefault="005D6A19" w:rsidP="00424195">
      <w:pPr>
        <w:pStyle w:val="NormalWeb"/>
        <w:spacing w:before="0" w:beforeAutospacing="0" w:after="240" w:afterAutospacing="0" w:line="360" w:lineRule="auto"/>
        <w:ind w:firstLine="0"/>
        <w:jc w:val="both"/>
        <w:rPr>
          <w:color w:val="000000" w:themeColor="text1"/>
        </w:rPr>
      </w:pPr>
      <w:r w:rsidRPr="003D4192">
        <w:rPr>
          <w:color w:val="000000" w:themeColor="text1"/>
        </w:rPr>
        <w:t xml:space="preserve">De este modo, los </w:t>
      </w:r>
      <w:proofErr w:type="spellStart"/>
      <w:r w:rsidRPr="003D4192">
        <w:rPr>
          <w:color w:val="000000" w:themeColor="text1"/>
        </w:rPr>
        <w:t>miRNAs</w:t>
      </w:r>
      <w:proofErr w:type="spellEnd"/>
      <w:r w:rsidRPr="003D4192">
        <w:rPr>
          <w:color w:val="000000" w:themeColor="text1"/>
        </w:rPr>
        <w:t xml:space="preserve"> </w:t>
      </w:r>
      <w:proofErr w:type="spellStart"/>
      <w:r w:rsidRPr="003D4192">
        <w:rPr>
          <w:color w:val="000000" w:themeColor="text1"/>
        </w:rPr>
        <w:t>desempeñan</w:t>
      </w:r>
      <w:proofErr w:type="spellEnd"/>
      <w:r w:rsidRPr="003D4192">
        <w:rPr>
          <w:color w:val="000000" w:themeColor="text1"/>
        </w:rPr>
        <w:t xml:space="preserve"> importantes papeles en </w:t>
      </w:r>
      <w:proofErr w:type="spellStart"/>
      <w:r w:rsidRPr="003D4192">
        <w:rPr>
          <w:color w:val="000000" w:themeColor="text1"/>
        </w:rPr>
        <w:t>múltiples</w:t>
      </w:r>
      <w:proofErr w:type="spellEnd"/>
      <w:r w:rsidRPr="003D4192">
        <w:rPr>
          <w:color w:val="000000" w:themeColor="text1"/>
        </w:rPr>
        <w:t xml:space="preserve"> procesos celulares como la </w:t>
      </w:r>
      <w:proofErr w:type="spellStart"/>
      <w:r w:rsidRPr="003D4192">
        <w:rPr>
          <w:color w:val="000000" w:themeColor="text1"/>
        </w:rPr>
        <w:t>diferenciación</w:t>
      </w:r>
      <w:proofErr w:type="spellEnd"/>
      <w:r w:rsidRPr="003D4192">
        <w:rPr>
          <w:color w:val="000000" w:themeColor="text1"/>
        </w:rPr>
        <w:t xml:space="preserve">, </w:t>
      </w:r>
      <w:proofErr w:type="spellStart"/>
      <w:r w:rsidRPr="003D4192">
        <w:rPr>
          <w:color w:val="000000" w:themeColor="text1"/>
        </w:rPr>
        <w:t>proliferación</w:t>
      </w:r>
      <w:proofErr w:type="spellEnd"/>
      <w:r w:rsidRPr="003D4192">
        <w:rPr>
          <w:color w:val="000000" w:themeColor="text1"/>
        </w:rPr>
        <w:t xml:space="preserve">, apoptosis, respuesta al </w:t>
      </w:r>
      <w:proofErr w:type="spellStart"/>
      <w:r w:rsidRPr="003D4192">
        <w:rPr>
          <w:color w:val="000000" w:themeColor="text1"/>
        </w:rPr>
        <w:t>estrés</w:t>
      </w:r>
      <w:proofErr w:type="spellEnd"/>
      <w:r w:rsidRPr="003D4192">
        <w:rPr>
          <w:color w:val="000000" w:themeColor="text1"/>
        </w:rPr>
        <w:t xml:space="preserve">, y su </w:t>
      </w:r>
      <w:proofErr w:type="spellStart"/>
      <w:r w:rsidRPr="003D4192">
        <w:rPr>
          <w:color w:val="000000" w:themeColor="text1"/>
        </w:rPr>
        <w:t>alteración</w:t>
      </w:r>
      <w:proofErr w:type="spellEnd"/>
      <w:r w:rsidRPr="003D4192">
        <w:rPr>
          <w:color w:val="000000" w:themeColor="text1"/>
        </w:rPr>
        <w:t xml:space="preserve"> contribuye al desarrollo de muchas enfermedades humanas: cardiovasculares, cáncer, enfermedades hepáticas, </w:t>
      </w:r>
      <w:proofErr w:type="spellStart"/>
      <w:r w:rsidRPr="003D4192">
        <w:rPr>
          <w:color w:val="000000" w:themeColor="text1"/>
        </w:rPr>
        <w:t>alzheimer</w:t>
      </w:r>
      <w:proofErr w:type="spellEnd"/>
      <w:r w:rsidRPr="003D4192">
        <w:rPr>
          <w:color w:val="000000" w:themeColor="text1"/>
        </w:rPr>
        <w:t>, ELA</w:t>
      </w:r>
      <w:commentRangeStart w:id="43"/>
      <w:commentRangeStart w:id="44"/>
      <w:r w:rsidRPr="003D4192">
        <w:rPr>
          <w:color w:val="000000" w:themeColor="text1"/>
        </w:rPr>
        <w:t>…</w:t>
      </w:r>
      <w:commentRangeEnd w:id="43"/>
      <w:r w:rsidR="00A23BF2">
        <w:rPr>
          <w:rStyle w:val="Refdecomentario"/>
          <w:rFonts w:asciiTheme="minorHAnsi" w:eastAsiaTheme="minorEastAsia" w:hAnsiTheme="minorHAnsi" w:cstheme="minorBidi"/>
          <w:lang w:eastAsia="en-US"/>
        </w:rPr>
        <w:commentReference w:id="43"/>
      </w:r>
      <w:commentRangeEnd w:id="44"/>
      <w:r w:rsidR="00A23BF2">
        <w:rPr>
          <w:rStyle w:val="Refdecomentario"/>
          <w:rFonts w:asciiTheme="minorHAnsi" w:eastAsiaTheme="minorEastAsia" w:hAnsiTheme="minorHAnsi" w:cstheme="minorBidi"/>
          <w:lang w:eastAsia="en-US"/>
        </w:rPr>
        <w:commentReference w:id="44"/>
      </w:r>
    </w:p>
    <w:p w14:paraId="19E0ED90" w14:textId="33E3BAA8" w:rsidR="005D6A19" w:rsidRDefault="005D6A19" w:rsidP="00424195">
      <w:pPr>
        <w:spacing w:line="360" w:lineRule="auto"/>
        <w:jc w:val="both"/>
        <w:rPr>
          <w:color w:val="000000" w:themeColor="text1"/>
          <w:sz w:val="22"/>
          <w:szCs w:val="22"/>
        </w:rPr>
      </w:pPr>
      <w:r w:rsidRPr="003D4192">
        <w:rPr>
          <w:color w:val="000000" w:themeColor="text1"/>
          <w:sz w:val="22"/>
          <w:szCs w:val="22"/>
        </w:rPr>
        <w:t xml:space="preserve">Partiendo de modelos preclínicos de </w:t>
      </w:r>
      <w:proofErr w:type="spellStart"/>
      <w:r w:rsidRPr="003D4192">
        <w:rPr>
          <w:color w:val="000000" w:themeColor="text1"/>
          <w:sz w:val="22"/>
          <w:szCs w:val="22"/>
        </w:rPr>
        <w:t>miRNAs</w:t>
      </w:r>
      <w:proofErr w:type="spellEnd"/>
      <w:r w:rsidRPr="003D4192">
        <w:rPr>
          <w:color w:val="000000" w:themeColor="text1"/>
          <w:sz w:val="22"/>
          <w:szCs w:val="22"/>
        </w:rPr>
        <w:t xml:space="preserve"> específicos, se utilizaron estas moléculas como herramientas terapéuticas para tratar el cáncer. Principalmente se distinguen dos estrategias terapéuticas: directas (empleando </w:t>
      </w:r>
      <w:proofErr w:type="spellStart"/>
      <w:r w:rsidRPr="003D4192">
        <w:rPr>
          <w:color w:val="000000" w:themeColor="text1"/>
          <w:sz w:val="22"/>
          <w:szCs w:val="22"/>
        </w:rPr>
        <w:t>oligonucleóticos</w:t>
      </w:r>
      <w:proofErr w:type="spellEnd"/>
      <w:r w:rsidRPr="003D4192">
        <w:rPr>
          <w:color w:val="000000" w:themeColor="text1"/>
          <w:sz w:val="22"/>
          <w:szCs w:val="22"/>
        </w:rPr>
        <w:t xml:space="preserve"> o construcciones basadas en virus para bloquear la expresión de </w:t>
      </w:r>
      <w:proofErr w:type="spellStart"/>
      <w:r w:rsidRPr="003D4192">
        <w:rPr>
          <w:color w:val="000000" w:themeColor="text1"/>
          <w:sz w:val="22"/>
          <w:szCs w:val="22"/>
        </w:rPr>
        <w:t>miRNAs</w:t>
      </w:r>
      <w:proofErr w:type="spellEnd"/>
      <w:r w:rsidRPr="003D4192">
        <w:rPr>
          <w:color w:val="000000" w:themeColor="text1"/>
          <w:sz w:val="22"/>
          <w:szCs w:val="22"/>
        </w:rPr>
        <w:t xml:space="preserve"> oncogénicos o bien introducir </w:t>
      </w:r>
      <w:proofErr w:type="spellStart"/>
      <w:r w:rsidRPr="003D4192">
        <w:rPr>
          <w:color w:val="000000" w:themeColor="text1"/>
          <w:sz w:val="22"/>
          <w:szCs w:val="22"/>
        </w:rPr>
        <w:t>miRNAs</w:t>
      </w:r>
      <w:proofErr w:type="spellEnd"/>
      <w:r w:rsidRPr="003D4192">
        <w:rPr>
          <w:color w:val="000000" w:themeColor="text1"/>
          <w:sz w:val="22"/>
          <w:szCs w:val="22"/>
        </w:rPr>
        <w:t xml:space="preserve"> supresores de tumores) e indirectas (mediante el uso de fármacos para interferir en la transcripción de los </w:t>
      </w:r>
      <w:proofErr w:type="spellStart"/>
      <w:r w:rsidRPr="003D4192">
        <w:rPr>
          <w:color w:val="000000" w:themeColor="text1"/>
          <w:sz w:val="22"/>
          <w:szCs w:val="22"/>
        </w:rPr>
        <w:t>miRNAs</w:t>
      </w:r>
      <w:proofErr w:type="spellEnd"/>
      <w:r w:rsidRPr="003D4192">
        <w:rPr>
          <w:color w:val="000000" w:themeColor="text1"/>
          <w:sz w:val="22"/>
          <w:szCs w:val="22"/>
        </w:rPr>
        <w:t>).</w:t>
      </w:r>
    </w:p>
    <w:p w14:paraId="427C8131" w14:textId="77777777" w:rsidR="004D6B2C" w:rsidRPr="003D4192" w:rsidRDefault="004D6B2C" w:rsidP="00424195">
      <w:pPr>
        <w:spacing w:line="360" w:lineRule="auto"/>
        <w:jc w:val="both"/>
        <w:rPr>
          <w:color w:val="000000" w:themeColor="text1"/>
          <w:sz w:val="22"/>
          <w:szCs w:val="22"/>
        </w:rPr>
      </w:pPr>
    </w:p>
    <w:p w14:paraId="394195E8" w14:textId="30BC7C18" w:rsidR="00095388" w:rsidRPr="003D4192" w:rsidRDefault="00095388" w:rsidP="00424195">
      <w:pPr>
        <w:pStyle w:val="elisa"/>
        <w:numPr>
          <w:ilvl w:val="1"/>
          <w:numId w:val="1"/>
        </w:numPr>
        <w:rPr>
          <w:rFonts w:cs="Times New Roman"/>
          <w:b/>
          <w:bCs/>
          <w:szCs w:val="22"/>
        </w:rPr>
      </w:pPr>
      <w:bookmarkStart w:id="45" w:name="_Toc13150613"/>
      <w:r w:rsidRPr="003D4192">
        <w:rPr>
          <w:rFonts w:cs="Times New Roman"/>
          <w:b/>
          <w:bCs/>
          <w:szCs w:val="22"/>
        </w:rPr>
        <w:t>Aplicaciones terapéuticas.</w:t>
      </w:r>
      <w:bookmarkEnd w:id="45"/>
    </w:p>
    <w:p w14:paraId="535C5A21" w14:textId="4D556E15" w:rsidR="0018552C" w:rsidRPr="003D4192" w:rsidRDefault="00C15E30" w:rsidP="00424195">
      <w:pPr>
        <w:pStyle w:val="HTMLconformatoprevio"/>
        <w:shd w:val="clear" w:color="auto" w:fill="FFFFFF"/>
        <w:spacing w:line="360" w:lineRule="auto"/>
        <w:jc w:val="both"/>
        <w:rPr>
          <w:rFonts w:ascii="Times New Roman" w:hAnsi="Times New Roman" w:cs="Times New Roman"/>
          <w:color w:val="212121"/>
          <w:sz w:val="22"/>
          <w:szCs w:val="22"/>
        </w:rPr>
      </w:pPr>
      <w:r w:rsidRPr="003D4192">
        <w:rPr>
          <w:rFonts w:ascii="Times New Roman" w:hAnsi="Times New Roman" w:cs="Times New Roman"/>
          <w:color w:val="212121"/>
          <w:sz w:val="22"/>
          <w:szCs w:val="22"/>
        </w:rPr>
        <w:tab/>
      </w:r>
      <w:r w:rsidR="0018552C" w:rsidRPr="003D4192">
        <w:rPr>
          <w:rFonts w:ascii="Times New Roman" w:hAnsi="Times New Roman" w:cs="Times New Roman"/>
          <w:color w:val="212121"/>
          <w:sz w:val="22"/>
          <w:szCs w:val="22"/>
        </w:rPr>
        <w:t xml:space="preserve">Debido al </w:t>
      </w:r>
      <w:r w:rsidR="00DB05C7" w:rsidRPr="003D4192">
        <w:rPr>
          <w:rFonts w:ascii="Times New Roman" w:hAnsi="Times New Roman" w:cs="Times New Roman"/>
          <w:color w:val="212121"/>
          <w:sz w:val="22"/>
          <w:szCs w:val="22"/>
        </w:rPr>
        <w:t>creciente</w:t>
      </w:r>
      <w:r w:rsidR="0018552C" w:rsidRPr="003D4192">
        <w:rPr>
          <w:rFonts w:ascii="Times New Roman" w:hAnsi="Times New Roman" w:cs="Times New Roman"/>
          <w:color w:val="212121"/>
          <w:sz w:val="22"/>
          <w:szCs w:val="22"/>
        </w:rPr>
        <w:t xml:space="preserve"> interés por las </w:t>
      </w:r>
      <w:proofErr w:type="spellStart"/>
      <w:r w:rsidR="0018552C" w:rsidRPr="003D4192">
        <w:rPr>
          <w:rFonts w:ascii="Times New Roman" w:hAnsi="Times New Roman" w:cs="Times New Roman"/>
          <w:color w:val="212121"/>
          <w:sz w:val="22"/>
          <w:szCs w:val="22"/>
        </w:rPr>
        <w:t>VEs</w:t>
      </w:r>
      <w:proofErr w:type="spellEnd"/>
      <w:r w:rsidR="0018552C" w:rsidRPr="003D4192">
        <w:rPr>
          <w:rFonts w:ascii="Times New Roman" w:hAnsi="Times New Roman" w:cs="Times New Roman"/>
          <w:color w:val="212121"/>
          <w:sz w:val="22"/>
          <w:szCs w:val="22"/>
        </w:rPr>
        <w:t>, en la actualidad existe</w:t>
      </w:r>
      <w:r w:rsidR="00DB05C7" w:rsidRPr="003D4192">
        <w:rPr>
          <w:rFonts w:ascii="Times New Roman" w:hAnsi="Times New Roman" w:cs="Times New Roman"/>
          <w:color w:val="212121"/>
          <w:sz w:val="22"/>
          <w:szCs w:val="22"/>
        </w:rPr>
        <w:t xml:space="preserve">n numerosos estudios que plantean la posibilidad de sustituir terapias clásicas basadas en células por terapias basadas en señalización por </w:t>
      </w:r>
      <w:proofErr w:type="spellStart"/>
      <w:r w:rsidR="00DB05C7" w:rsidRPr="003D4192">
        <w:rPr>
          <w:rFonts w:ascii="Times New Roman" w:hAnsi="Times New Roman" w:cs="Times New Roman"/>
          <w:color w:val="212121"/>
          <w:sz w:val="22"/>
          <w:szCs w:val="22"/>
        </w:rPr>
        <w:t>VEs</w:t>
      </w:r>
      <w:proofErr w:type="spellEnd"/>
      <w:r w:rsidR="00DB05C7" w:rsidRPr="003D4192">
        <w:rPr>
          <w:rFonts w:ascii="Times New Roman" w:hAnsi="Times New Roman" w:cs="Times New Roman"/>
          <w:color w:val="212121"/>
          <w:sz w:val="22"/>
          <w:szCs w:val="22"/>
        </w:rPr>
        <w:t xml:space="preserve">, ya que presentan grandes ventajas: </w:t>
      </w:r>
      <w:commentRangeStart w:id="46"/>
      <w:r w:rsidR="0072444D" w:rsidRPr="003D4192">
        <w:rPr>
          <w:rFonts w:ascii="Times New Roman" w:hAnsi="Times New Roman" w:cs="Times New Roman"/>
          <w:color w:val="FF0000"/>
          <w:sz w:val="22"/>
          <w:szCs w:val="22"/>
        </w:rPr>
        <w:t>n</w:t>
      </w:r>
      <w:r w:rsidR="0018552C" w:rsidRPr="003D4192">
        <w:rPr>
          <w:rFonts w:ascii="Times New Roman" w:hAnsi="Times New Roman" w:cs="Times New Roman"/>
          <w:color w:val="212121"/>
          <w:sz w:val="22"/>
          <w:szCs w:val="22"/>
        </w:rPr>
        <w:t>o</w:t>
      </w:r>
      <w:commentRangeEnd w:id="46"/>
      <w:r w:rsidR="00A34E64">
        <w:rPr>
          <w:rStyle w:val="Refdecomentario"/>
          <w:rFonts w:asciiTheme="minorHAnsi" w:eastAsiaTheme="minorEastAsia" w:hAnsiTheme="minorHAnsi" w:cstheme="minorBidi"/>
          <w:lang w:eastAsia="en-US"/>
        </w:rPr>
        <w:commentReference w:id="46"/>
      </w:r>
      <w:r w:rsidR="0018552C" w:rsidRPr="003D4192">
        <w:rPr>
          <w:rFonts w:ascii="Times New Roman" w:hAnsi="Times New Roman" w:cs="Times New Roman"/>
          <w:color w:val="212121"/>
          <w:sz w:val="22"/>
          <w:szCs w:val="22"/>
        </w:rPr>
        <w:t xml:space="preserve"> tienen que ser viables para ser funcionales</w:t>
      </w:r>
      <w:r w:rsidR="00BE64CE" w:rsidRPr="003D4192">
        <w:rPr>
          <w:rFonts w:ascii="Times New Roman" w:hAnsi="Times New Roman" w:cs="Times New Roman"/>
          <w:color w:val="212121"/>
          <w:sz w:val="22"/>
          <w:szCs w:val="22"/>
        </w:rPr>
        <w:t>, m</w:t>
      </w:r>
      <w:r w:rsidR="0018552C" w:rsidRPr="003D4192">
        <w:rPr>
          <w:rFonts w:ascii="Times New Roman" w:hAnsi="Times New Roman" w:cs="Times New Roman"/>
          <w:color w:val="212121"/>
          <w:sz w:val="22"/>
          <w:szCs w:val="22"/>
        </w:rPr>
        <w:t>antienen su integridad durante la congelación</w:t>
      </w:r>
      <w:r w:rsidR="00DB05C7" w:rsidRPr="003D4192">
        <w:rPr>
          <w:rFonts w:ascii="Times New Roman" w:hAnsi="Times New Roman" w:cs="Times New Roman"/>
          <w:color w:val="212121"/>
          <w:sz w:val="22"/>
          <w:szCs w:val="22"/>
        </w:rPr>
        <w:t xml:space="preserve"> y descongelación</w:t>
      </w:r>
      <w:r w:rsidR="00BE64CE" w:rsidRPr="003D4192">
        <w:rPr>
          <w:rFonts w:ascii="Times New Roman" w:hAnsi="Times New Roman" w:cs="Times New Roman"/>
          <w:color w:val="212121"/>
          <w:sz w:val="22"/>
          <w:szCs w:val="22"/>
        </w:rPr>
        <w:t>, s</w:t>
      </w:r>
      <w:r w:rsidR="0018552C" w:rsidRPr="003D4192">
        <w:rPr>
          <w:rFonts w:ascii="Times New Roman" w:hAnsi="Times New Roman" w:cs="Times New Roman"/>
          <w:color w:val="212121"/>
          <w:sz w:val="22"/>
          <w:szCs w:val="22"/>
        </w:rPr>
        <w:t>on estables por naturaleza</w:t>
      </w:r>
      <w:r w:rsidR="00BE64CE" w:rsidRPr="003D4192">
        <w:rPr>
          <w:rFonts w:ascii="Times New Roman" w:hAnsi="Times New Roman" w:cs="Times New Roman"/>
          <w:color w:val="212121"/>
          <w:sz w:val="22"/>
          <w:szCs w:val="22"/>
        </w:rPr>
        <w:t>, p</w:t>
      </w:r>
      <w:r w:rsidR="0018552C" w:rsidRPr="003D4192">
        <w:rPr>
          <w:rFonts w:ascii="Times New Roman" w:hAnsi="Times New Roman" w:cs="Times New Roman"/>
          <w:color w:val="212121"/>
          <w:sz w:val="22"/>
          <w:szCs w:val="22"/>
        </w:rPr>
        <w:t>resentan un gran número de proteínas de adhesión a la membrana</w:t>
      </w:r>
      <w:r w:rsidR="00BE64CE" w:rsidRPr="003D4192">
        <w:rPr>
          <w:rFonts w:ascii="Times New Roman" w:hAnsi="Times New Roman" w:cs="Times New Roman"/>
          <w:color w:val="212121"/>
          <w:sz w:val="22"/>
          <w:szCs w:val="22"/>
        </w:rPr>
        <w:t>, s</w:t>
      </w:r>
      <w:r w:rsidR="0018552C" w:rsidRPr="003D4192">
        <w:rPr>
          <w:rFonts w:ascii="Times New Roman" w:hAnsi="Times New Roman" w:cs="Times New Roman"/>
          <w:color w:val="212121"/>
          <w:sz w:val="22"/>
          <w:szCs w:val="22"/>
        </w:rPr>
        <w:t>u membrana es muy resistente, lo que permite el almacenamiento a largo plazo sin degradación biológica</w:t>
      </w:r>
      <w:r w:rsidR="00BE64CE" w:rsidRPr="003D4192">
        <w:rPr>
          <w:rFonts w:ascii="Times New Roman" w:hAnsi="Times New Roman" w:cs="Times New Roman"/>
          <w:color w:val="212121"/>
          <w:sz w:val="22"/>
          <w:szCs w:val="22"/>
        </w:rPr>
        <w:t xml:space="preserve"> y p</w:t>
      </w:r>
      <w:r w:rsidR="0018552C" w:rsidRPr="003D4192">
        <w:rPr>
          <w:rFonts w:ascii="Times New Roman" w:hAnsi="Times New Roman" w:cs="Times New Roman"/>
          <w:color w:val="212121"/>
          <w:sz w:val="22"/>
          <w:szCs w:val="22"/>
        </w:rPr>
        <w:t>ueden evadir el sistema inmunitario del huésped y circular para realizar sus funciones.</w:t>
      </w:r>
    </w:p>
    <w:p w14:paraId="02AF4CB4" w14:textId="27350439" w:rsidR="00F13DE1" w:rsidRPr="003D4192" w:rsidRDefault="0018552C" w:rsidP="00424195">
      <w:pPr>
        <w:pStyle w:val="HTMLconformatoprevio"/>
        <w:shd w:val="clear" w:color="auto" w:fill="FFFFFF"/>
        <w:spacing w:line="360" w:lineRule="auto"/>
        <w:ind w:firstLine="0"/>
        <w:jc w:val="both"/>
        <w:rPr>
          <w:rFonts w:ascii="Times New Roman" w:hAnsi="Times New Roman" w:cs="Times New Roman"/>
          <w:color w:val="212121"/>
          <w:sz w:val="22"/>
          <w:szCs w:val="22"/>
        </w:rPr>
      </w:pPr>
      <w:r w:rsidRPr="003D4192">
        <w:rPr>
          <w:rFonts w:ascii="Times New Roman" w:hAnsi="Times New Roman" w:cs="Times New Roman"/>
          <w:color w:val="212121"/>
          <w:sz w:val="22"/>
          <w:szCs w:val="22"/>
        </w:rPr>
        <w:t xml:space="preserve">Por todo esto, y sumado a que podemos introducir en su interior agentes terapéuticos como </w:t>
      </w:r>
      <w:proofErr w:type="spellStart"/>
      <w:r w:rsidRPr="003D4192">
        <w:rPr>
          <w:rFonts w:ascii="Times New Roman" w:hAnsi="Times New Roman" w:cs="Times New Roman"/>
          <w:color w:val="212121"/>
          <w:sz w:val="22"/>
          <w:szCs w:val="22"/>
        </w:rPr>
        <w:t>mi</w:t>
      </w:r>
      <w:r w:rsidR="001653A7" w:rsidRPr="003D4192">
        <w:rPr>
          <w:rFonts w:ascii="Times New Roman" w:hAnsi="Times New Roman" w:cs="Times New Roman"/>
          <w:color w:val="212121"/>
          <w:sz w:val="22"/>
          <w:szCs w:val="22"/>
        </w:rPr>
        <w:t>RNA</w:t>
      </w:r>
      <w:proofErr w:type="spellEnd"/>
      <w:r w:rsidRPr="003D4192">
        <w:rPr>
          <w:rFonts w:ascii="Times New Roman" w:hAnsi="Times New Roman" w:cs="Times New Roman"/>
          <w:color w:val="212121"/>
          <w:sz w:val="22"/>
          <w:szCs w:val="22"/>
        </w:rPr>
        <w:t xml:space="preserve">, </w:t>
      </w:r>
      <w:proofErr w:type="spellStart"/>
      <w:r w:rsidR="001653A7" w:rsidRPr="003D4192">
        <w:rPr>
          <w:rFonts w:ascii="Times New Roman" w:hAnsi="Times New Roman" w:cs="Times New Roman"/>
          <w:color w:val="212121"/>
          <w:sz w:val="22"/>
          <w:szCs w:val="22"/>
        </w:rPr>
        <w:t>RNA</w:t>
      </w:r>
      <w:r w:rsidRPr="003D4192">
        <w:rPr>
          <w:rFonts w:ascii="Times New Roman" w:hAnsi="Times New Roman" w:cs="Times New Roman"/>
          <w:color w:val="212121"/>
          <w:sz w:val="22"/>
          <w:szCs w:val="22"/>
        </w:rPr>
        <w:t>ip</w:t>
      </w:r>
      <w:proofErr w:type="spellEnd"/>
      <w:r w:rsidRPr="003D4192">
        <w:rPr>
          <w:rFonts w:ascii="Times New Roman" w:hAnsi="Times New Roman" w:cs="Times New Roman"/>
          <w:color w:val="212121"/>
          <w:sz w:val="22"/>
          <w:szCs w:val="22"/>
        </w:rPr>
        <w:t xml:space="preserve">, </w:t>
      </w:r>
      <w:proofErr w:type="spellStart"/>
      <w:r w:rsidR="001653A7" w:rsidRPr="003D4192">
        <w:rPr>
          <w:rFonts w:ascii="Times New Roman" w:hAnsi="Times New Roman" w:cs="Times New Roman"/>
          <w:color w:val="212121"/>
          <w:sz w:val="22"/>
          <w:szCs w:val="22"/>
        </w:rPr>
        <w:t>RNA</w:t>
      </w:r>
      <w:r w:rsidRPr="003D4192">
        <w:rPr>
          <w:rFonts w:ascii="Times New Roman" w:hAnsi="Times New Roman" w:cs="Times New Roman"/>
          <w:color w:val="212121"/>
          <w:sz w:val="22"/>
          <w:szCs w:val="22"/>
        </w:rPr>
        <w:t>m</w:t>
      </w:r>
      <w:proofErr w:type="spellEnd"/>
      <w:r w:rsidRPr="003D4192">
        <w:rPr>
          <w:rFonts w:ascii="Times New Roman" w:hAnsi="Times New Roman" w:cs="Times New Roman"/>
          <w:color w:val="212121"/>
          <w:sz w:val="22"/>
          <w:szCs w:val="22"/>
        </w:rPr>
        <w:t xml:space="preserve"> y proteínas, las </w:t>
      </w:r>
      <w:proofErr w:type="spellStart"/>
      <w:r w:rsidR="00DB05C7" w:rsidRPr="003D4192">
        <w:rPr>
          <w:rFonts w:ascii="Times New Roman" w:hAnsi="Times New Roman" w:cs="Times New Roman"/>
          <w:color w:val="212121"/>
          <w:sz w:val="22"/>
          <w:szCs w:val="22"/>
        </w:rPr>
        <w:t>VE</w:t>
      </w:r>
      <w:r w:rsidRPr="003D4192">
        <w:rPr>
          <w:rFonts w:ascii="Times New Roman" w:hAnsi="Times New Roman" w:cs="Times New Roman"/>
          <w:color w:val="212121"/>
          <w:sz w:val="22"/>
          <w:szCs w:val="22"/>
        </w:rPr>
        <w:t>s</w:t>
      </w:r>
      <w:proofErr w:type="spellEnd"/>
      <w:r w:rsidRPr="003D4192">
        <w:rPr>
          <w:rFonts w:ascii="Times New Roman" w:hAnsi="Times New Roman" w:cs="Times New Roman"/>
          <w:color w:val="212121"/>
          <w:sz w:val="22"/>
          <w:szCs w:val="22"/>
        </w:rPr>
        <w:t xml:space="preserve"> </w:t>
      </w:r>
      <w:r w:rsidR="00DB05C7" w:rsidRPr="003D4192">
        <w:rPr>
          <w:rFonts w:ascii="Times New Roman" w:hAnsi="Times New Roman" w:cs="Times New Roman"/>
          <w:color w:val="212121"/>
          <w:sz w:val="22"/>
          <w:szCs w:val="22"/>
        </w:rPr>
        <w:t>resultan de gran utilidad para administrar tratamientos.</w:t>
      </w:r>
      <w:r w:rsidR="00BE64CE" w:rsidRPr="003D4192">
        <w:rPr>
          <w:rFonts w:ascii="Times New Roman" w:hAnsi="Times New Roman" w:cs="Times New Roman"/>
          <w:color w:val="212121"/>
          <w:sz w:val="22"/>
          <w:szCs w:val="22"/>
        </w:rPr>
        <w:t xml:space="preserve"> Los últimos avances en el campo son que han conseguido desarrollar vesículas artificiales que funcionan igual, o incluso mejor que las naturales. </w:t>
      </w:r>
      <w:r w:rsidRPr="003D4192">
        <w:rPr>
          <w:rFonts w:ascii="Times New Roman" w:hAnsi="Times New Roman" w:cs="Times New Roman"/>
          <w:color w:val="212121"/>
          <w:sz w:val="22"/>
          <w:szCs w:val="22"/>
        </w:rPr>
        <w:t>Esto todavía está poniéndose a punto pero, en un futuro, estas vesículas, serán un nuevo sistema de administración de multitud de moléculas terapéuticas.</w:t>
      </w:r>
    </w:p>
    <w:p w14:paraId="0AFE6F4B" w14:textId="09F4ED10" w:rsidR="00EF33F7" w:rsidRPr="003D4192" w:rsidRDefault="00EF33F7" w:rsidP="00424195">
      <w:pPr>
        <w:pStyle w:val="elisa"/>
        <w:rPr>
          <w:rFonts w:cs="Times New Roman"/>
          <w:b/>
          <w:bCs/>
          <w:szCs w:val="22"/>
        </w:rPr>
      </w:pPr>
      <w:bookmarkStart w:id="47" w:name="_Toc13150614"/>
      <w:r w:rsidRPr="003D4192">
        <w:rPr>
          <w:rFonts w:cs="Times New Roman"/>
          <w:b/>
          <w:bCs/>
          <w:szCs w:val="22"/>
        </w:rPr>
        <w:lastRenderedPageBreak/>
        <w:t>Cáncer</w:t>
      </w:r>
      <w:bookmarkEnd w:id="47"/>
      <w:r w:rsidRPr="003D4192">
        <w:rPr>
          <w:rFonts w:cs="Times New Roman"/>
          <w:b/>
          <w:bCs/>
          <w:szCs w:val="22"/>
        </w:rPr>
        <w:t xml:space="preserve"> </w:t>
      </w:r>
    </w:p>
    <w:p w14:paraId="57CFB144" w14:textId="0ADEA9B2" w:rsidR="00BC3113" w:rsidRPr="003D4192" w:rsidRDefault="00C5608D" w:rsidP="00424195">
      <w:pPr>
        <w:pStyle w:val="NormalWeb"/>
        <w:spacing w:before="0" w:beforeAutospacing="0" w:after="240" w:afterAutospacing="0" w:line="360" w:lineRule="auto"/>
        <w:jc w:val="both"/>
      </w:pPr>
      <w:r w:rsidRPr="003D4192">
        <w:t xml:space="preserve">El </w:t>
      </w:r>
      <w:r w:rsidR="0072444D" w:rsidRPr="003D4192">
        <w:t>cáncer</w:t>
      </w:r>
      <w:r w:rsidRPr="003D4192">
        <w:t xml:space="preserve"> es una de las enfermedades de mayor relevancia en el mundo por su incidencia, prevalencia y mortalidad siendo la segunda principal causa de muerte, </w:t>
      </w:r>
      <w:proofErr w:type="spellStart"/>
      <w:r w:rsidRPr="003D4192">
        <w:t>detrás</w:t>
      </w:r>
      <w:proofErr w:type="spellEnd"/>
      <w:r w:rsidRPr="003D4192">
        <w:t xml:space="preserve"> de las enfermedades </w:t>
      </w:r>
      <w:proofErr w:type="spellStart"/>
      <w:r w:rsidRPr="003D4192">
        <w:t>cardíacas</w:t>
      </w:r>
      <w:proofErr w:type="spellEnd"/>
      <w:r w:rsidRPr="003D4192">
        <w:t>.</w:t>
      </w:r>
      <w:r w:rsidR="00BC3113" w:rsidRPr="003D4192">
        <w:t xml:space="preserve"> Cada </w:t>
      </w:r>
      <w:proofErr w:type="spellStart"/>
      <w:r w:rsidR="00BC3113" w:rsidRPr="003D4192">
        <w:t>año</w:t>
      </w:r>
      <w:proofErr w:type="spellEnd"/>
      <w:r w:rsidR="00BC3113" w:rsidRPr="003D4192">
        <w:t xml:space="preserve"> </w:t>
      </w:r>
      <w:r w:rsidR="005D6A19" w:rsidRPr="003D4192">
        <w:t>su</w:t>
      </w:r>
      <w:r w:rsidR="00BC3113" w:rsidRPr="003D4192">
        <w:t xml:space="preserve"> incidencia aumenta, pero </w:t>
      </w:r>
      <w:proofErr w:type="spellStart"/>
      <w:r w:rsidR="00BC3113" w:rsidRPr="003D4192">
        <w:t>también</w:t>
      </w:r>
      <w:proofErr w:type="spellEnd"/>
      <w:r w:rsidR="00BC3113" w:rsidRPr="003D4192">
        <w:t xml:space="preserve"> disminuye su mortalidad, lo cual refleja los avances en el </w:t>
      </w:r>
      <w:proofErr w:type="spellStart"/>
      <w:r w:rsidR="00BC3113" w:rsidRPr="003D4192">
        <w:t>diagnóstico</w:t>
      </w:r>
      <w:proofErr w:type="spellEnd"/>
      <w:r w:rsidR="00BC3113" w:rsidRPr="003D4192">
        <w:t xml:space="preserve"> precoz y el tratamiento. </w:t>
      </w:r>
      <w:proofErr w:type="spellStart"/>
      <w:r w:rsidR="00BC3113" w:rsidRPr="003D4192">
        <w:t>Además</w:t>
      </w:r>
      <w:proofErr w:type="spellEnd"/>
      <w:r w:rsidR="00BC3113" w:rsidRPr="003D4192">
        <w:t xml:space="preserve">, el envejecimiento de la </w:t>
      </w:r>
      <w:proofErr w:type="spellStart"/>
      <w:r w:rsidR="00BC3113" w:rsidRPr="003D4192">
        <w:t>población</w:t>
      </w:r>
      <w:proofErr w:type="spellEnd"/>
      <w:r w:rsidR="00BC3113" w:rsidRPr="003D4192">
        <w:t xml:space="preserve"> y el incremento de la supervivencia de los enfermos de </w:t>
      </w:r>
      <w:proofErr w:type="spellStart"/>
      <w:r w:rsidR="00BC3113" w:rsidRPr="003D4192">
        <w:t>cáncer</w:t>
      </w:r>
      <w:proofErr w:type="spellEnd"/>
      <w:r w:rsidR="00BC3113" w:rsidRPr="003D4192">
        <w:t xml:space="preserve"> ha supuesto un aumento de la prevalencia del </w:t>
      </w:r>
      <w:proofErr w:type="spellStart"/>
      <w:r w:rsidR="00BC3113" w:rsidRPr="003D4192">
        <w:t>cáncer</w:t>
      </w:r>
      <w:proofErr w:type="spellEnd"/>
      <w:r w:rsidR="00BC3113" w:rsidRPr="003D4192">
        <w:t xml:space="preserve">. </w:t>
      </w:r>
      <w:r w:rsidR="005D6A19" w:rsidRPr="003D4192">
        <w:t>Esta enfermedad</w:t>
      </w:r>
      <w:r w:rsidR="00BC3113" w:rsidRPr="003D4192">
        <w:t xml:space="preserve"> </w:t>
      </w:r>
      <w:r w:rsidR="005D6A19" w:rsidRPr="003D4192">
        <w:t>se desarrolla</w:t>
      </w:r>
      <w:r w:rsidR="00BC3113" w:rsidRPr="003D4192">
        <w:t xml:space="preserve"> por </w:t>
      </w:r>
      <w:proofErr w:type="spellStart"/>
      <w:r w:rsidR="00BC3113" w:rsidRPr="003D4192">
        <w:t>células</w:t>
      </w:r>
      <w:proofErr w:type="spellEnd"/>
      <w:r w:rsidR="00BC3113" w:rsidRPr="003D4192">
        <w:t xml:space="preserve"> que proliferan de manera excesiva e incontrolada capaces de invadir o difundirse a otros tejidos del cuerpo a </w:t>
      </w:r>
      <w:proofErr w:type="spellStart"/>
      <w:r w:rsidR="00BC3113" w:rsidRPr="003D4192">
        <w:t>través</w:t>
      </w:r>
      <w:proofErr w:type="spellEnd"/>
      <w:r w:rsidR="00BC3113" w:rsidRPr="003D4192">
        <w:t xml:space="preserve"> del sistema vascular </w:t>
      </w:r>
      <w:proofErr w:type="spellStart"/>
      <w:r w:rsidR="00BC3113" w:rsidRPr="003D4192">
        <w:t>sanguíneo</w:t>
      </w:r>
      <w:proofErr w:type="spellEnd"/>
      <w:r w:rsidR="00BC3113" w:rsidRPr="003D4192">
        <w:t xml:space="preserve"> y </w:t>
      </w:r>
      <w:proofErr w:type="spellStart"/>
      <w:r w:rsidR="00BC3113" w:rsidRPr="003D4192">
        <w:t>linfático</w:t>
      </w:r>
      <w:proofErr w:type="spellEnd"/>
      <w:r w:rsidR="00BC3113" w:rsidRPr="003D4192">
        <w:t xml:space="preserve"> para proliferar en la nueva localización</w:t>
      </w:r>
      <w:r w:rsidR="00D92B0B">
        <w:rPr>
          <w:vertAlign w:val="superscript"/>
        </w:rPr>
        <w:t>4</w:t>
      </w:r>
      <w:r w:rsidR="00BC3113" w:rsidRPr="003D4192">
        <w:t xml:space="preserve">. Entre estas capacidades se incluyen la </w:t>
      </w:r>
      <w:proofErr w:type="spellStart"/>
      <w:r w:rsidR="00BC3113" w:rsidRPr="003D4192">
        <w:t>autonomía</w:t>
      </w:r>
      <w:proofErr w:type="spellEnd"/>
      <w:r w:rsidR="00BC3113" w:rsidRPr="003D4192">
        <w:t xml:space="preserve"> en la </w:t>
      </w:r>
      <w:proofErr w:type="spellStart"/>
      <w:r w:rsidR="00BC3113" w:rsidRPr="003D4192">
        <w:t>producción</w:t>
      </w:r>
      <w:proofErr w:type="spellEnd"/>
      <w:r w:rsidR="00BC3113" w:rsidRPr="003D4192">
        <w:t xml:space="preserve"> de </w:t>
      </w:r>
      <w:proofErr w:type="spellStart"/>
      <w:r w:rsidR="00BC3113" w:rsidRPr="003D4192">
        <w:t>señales</w:t>
      </w:r>
      <w:proofErr w:type="spellEnd"/>
      <w:r w:rsidR="00BC3113" w:rsidRPr="003D4192">
        <w:t xml:space="preserve"> de crecimiento, la </w:t>
      </w:r>
      <w:proofErr w:type="spellStart"/>
      <w:r w:rsidR="00BC3113" w:rsidRPr="003D4192">
        <w:t>evasión</w:t>
      </w:r>
      <w:proofErr w:type="spellEnd"/>
      <w:r w:rsidR="00BC3113" w:rsidRPr="003D4192">
        <w:t xml:space="preserve"> de los supresores del crecimiento, resistencia a la muerte celular, permitir la inmortalidad replicativa, inducir la </w:t>
      </w:r>
      <w:proofErr w:type="spellStart"/>
      <w:r w:rsidR="00BC3113" w:rsidRPr="003D4192">
        <w:t>angiogénesis</w:t>
      </w:r>
      <w:proofErr w:type="spellEnd"/>
      <w:r w:rsidR="00BC3113" w:rsidRPr="003D4192">
        <w:t xml:space="preserve">, activar la </w:t>
      </w:r>
      <w:proofErr w:type="spellStart"/>
      <w:r w:rsidR="00BC3113" w:rsidRPr="003D4192">
        <w:t>invasión</w:t>
      </w:r>
      <w:proofErr w:type="spellEnd"/>
      <w:r w:rsidR="00BC3113" w:rsidRPr="003D4192">
        <w:t xml:space="preserve"> y la </w:t>
      </w:r>
      <w:proofErr w:type="spellStart"/>
      <w:r w:rsidR="00BC3113" w:rsidRPr="003D4192">
        <w:t>metástasis</w:t>
      </w:r>
      <w:proofErr w:type="spellEnd"/>
      <w:r w:rsidR="00BC3113" w:rsidRPr="003D4192">
        <w:t xml:space="preserve">, </w:t>
      </w:r>
      <w:proofErr w:type="spellStart"/>
      <w:r w:rsidR="00BC3113" w:rsidRPr="003D4192">
        <w:t>reprogramación</w:t>
      </w:r>
      <w:proofErr w:type="spellEnd"/>
      <w:r w:rsidR="00BC3113" w:rsidRPr="003D4192">
        <w:t xml:space="preserve"> del metabolismo </w:t>
      </w:r>
      <w:proofErr w:type="spellStart"/>
      <w:r w:rsidR="00BC3113" w:rsidRPr="003D4192">
        <w:t>energético</w:t>
      </w:r>
      <w:proofErr w:type="spellEnd"/>
      <w:r w:rsidR="00BC3113" w:rsidRPr="003D4192">
        <w:t xml:space="preserve"> y la </w:t>
      </w:r>
      <w:proofErr w:type="spellStart"/>
      <w:r w:rsidR="00BC3113" w:rsidRPr="003D4192">
        <w:t>evasión</w:t>
      </w:r>
      <w:proofErr w:type="spellEnd"/>
      <w:r w:rsidR="00BC3113" w:rsidRPr="003D4192">
        <w:t xml:space="preserve"> de la respuesta inmune</w:t>
      </w:r>
      <w:r w:rsidR="00092419">
        <w:rPr>
          <w:vertAlign w:val="superscript"/>
        </w:rPr>
        <w:t>35</w:t>
      </w:r>
      <w:r w:rsidR="001410CF" w:rsidRPr="003D4192">
        <w:t>.</w:t>
      </w:r>
    </w:p>
    <w:p w14:paraId="7F0501B8" w14:textId="2A0B5DB0" w:rsidR="00BC3113" w:rsidRPr="003D4192" w:rsidRDefault="00BC3113" w:rsidP="00424195">
      <w:pPr>
        <w:pStyle w:val="NormalWeb"/>
        <w:spacing w:before="0" w:beforeAutospacing="0" w:after="240" w:afterAutospacing="0" w:line="360" w:lineRule="auto"/>
        <w:jc w:val="center"/>
      </w:pPr>
      <w:r w:rsidRPr="003D4192">
        <w:rPr>
          <w:noProof/>
        </w:rPr>
        <w:drawing>
          <wp:inline distT="0" distB="0" distL="0" distR="0" wp14:anchorId="1116021B" wp14:editId="1BED0FD1">
            <wp:extent cx="3306712" cy="2647549"/>
            <wp:effectExtent l="0" t="0" r="0" b="8255"/>
            <wp:docPr id="1" name="Imagen 1" descr="Imagen que contiene señ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2019-06-13 a las 13.23.2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06712" cy="2647549"/>
                    </a:xfrm>
                    <a:prstGeom prst="rect">
                      <a:avLst/>
                    </a:prstGeom>
                  </pic:spPr>
                </pic:pic>
              </a:graphicData>
            </a:graphic>
          </wp:inline>
        </w:drawing>
      </w:r>
    </w:p>
    <w:p w14:paraId="734C347E" w14:textId="1BBC4749" w:rsidR="00C5608D" w:rsidRPr="00EA7B63" w:rsidRDefault="00BC3113" w:rsidP="00424195">
      <w:pPr>
        <w:spacing w:line="360" w:lineRule="auto"/>
        <w:jc w:val="both"/>
        <w:rPr>
          <w:sz w:val="22"/>
          <w:szCs w:val="22"/>
          <w:vertAlign w:val="superscript"/>
        </w:rPr>
      </w:pPr>
      <w:r w:rsidRPr="003D4192">
        <w:rPr>
          <w:i/>
          <w:iCs/>
          <w:color w:val="000000" w:themeColor="text1"/>
          <w:sz w:val="22"/>
          <w:szCs w:val="22"/>
        </w:rPr>
        <w:t>Figura 3.</w:t>
      </w:r>
      <w:r w:rsidRPr="003D4192">
        <w:rPr>
          <w:b/>
          <w:bCs/>
          <w:i/>
          <w:iCs/>
          <w:color w:val="000000" w:themeColor="text1"/>
          <w:sz w:val="22"/>
          <w:szCs w:val="22"/>
        </w:rPr>
        <w:t xml:space="preserve"> </w:t>
      </w:r>
      <w:proofErr w:type="spellStart"/>
      <w:r w:rsidRPr="003D4192">
        <w:rPr>
          <w:i/>
          <w:iCs/>
          <w:color w:val="000000" w:themeColor="text1"/>
          <w:sz w:val="22"/>
          <w:szCs w:val="22"/>
        </w:rPr>
        <w:t>Características</w:t>
      </w:r>
      <w:proofErr w:type="spellEnd"/>
      <w:r w:rsidRPr="003D4192">
        <w:rPr>
          <w:i/>
          <w:iCs/>
          <w:color w:val="000000" w:themeColor="text1"/>
          <w:sz w:val="22"/>
          <w:szCs w:val="22"/>
        </w:rPr>
        <w:t xml:space="preserve"> generales de las </w:t>
      </w:r>
      <w:proofErr w:type="spellStart"/>
      <w:r w:rsidRPr="003D4192">
        <w:rPr>
          <w:i/>
          <w:iCs/>
          <w:color w:val="000000" w:themeColor="text1"/>
          <w:sz w:val="22"/>
          <w:szCs w:val="22"/>
        </w:rPr>
        <w:t>células</w:t>
      </w:r>
      <w:proofErr w:type="spellEnd"/>
      <w:r w:rsidRPr="003D4192">
        <w:rPr>
          <w:i/>
          <w:iCs/>
          <w:color w:val="000000" w:themeColor="text1"/>
          <w:sz w:val="22"/>
          <w:szCs w:val="22"/>
        </w:rPr>
        <w:t xml:space="preserve"> tumorales adquiridas durante el proceso de carcinogénesis</w:t>
      </w:r>
      <w:r w:rsidR="00032004" w:rsidRPr="003D4192">
        <w:rPr>
          <w:i/>
          <w:iCs/>
          <w:color w:val="000000" w:themeColor="text1"/>
          <w:sz w:val="22"/>
          <w:szCs w:val="22"/>
        </w:rPr>
        <w:t>.</w:t>
      </w:r>
      <w:r w:rsidR="00EA7B63" w:rsidRPr="00EA7B63">
        <w:rPr>
          <w:color w:val="000000" w:themeColor="text1"/>
          <w:sz w:val="22"/>
          <w:szCs w:val="22"/>
          <w:vertAlign w:val="superscript"/>
        </w:rPr>
        <w:t>7</w:t>
      </w:r>
    </w:p>
    <w:p w14:paraId="589CDF81" w14:textId="46131E12" w:rsidR="00713D25" w:rsidRPr="003D4192" w:rsidRDefault="006A03C5" w:rsidP="00424195">
      <w:pPr>
        <w:spacing w:line="360" w:lineRule="auto"/>
        <w:jc w:val="both"/>
        <w:rPr>
          <w:sz w:val="22"/>
          <w:szCs w:val="22"/>
        </w:rPr>
      </w:pPr>
      <w:r w:rsidRPr="003D4192">
        <w:rPr>
          <w:sz w:val="22"/>
          <w:szCs w:val="22"/>
        </w:rPr>
        <w:t xml:space="preserve">Existen más de 100 variedades de cáncer, las cuales, por lo general, reciben el nombre de los órganos o tejidos donde se forman. Nosotros nos centraremos en el que origina en </w:t>
      </w:r>
      <w:r w:rsidRPr="003D4192">
        <w:rPr>
          <w:sz w:val="22"/>
          <w:szCs w:val="22"/>
        </w:rPr>
        <w:lastRenderedPageBreak/>
        <w:t xml:space="preserve">el colon. </w:t>
      </w:r>
      <w:r w:rsidR="00713D25" w:rsidRPr="003D4192">
        <w:rPr>
          <w:sz w:val="22"/>
          <w:szCs w:val="22"/>
        </w:rPr>
        <w:t>El cáncer colorrectal es el segundo más letal tras el de pulmón. Más de la mitad de los casos tienen lugar en regiones desarrolladas. A medida que crece la economía también lo hace este tipo de cáncer debido a que los hábitos alimenticios y estilos de vida no son los más adecuados. Aparece una inflamación crónica junto con daño de la mucosa por el exceso de producción de especies reactivas de oxígeno (</w:t>
      </w:r>
      <w:r w:rsidR="00B646ED" w:rsidRPr="003D4192">
        <w:rPr>
          <w:sz w:val="22"/>
          <w:szCs w:val="22"/>
        </w:rPr>
        <w:t xml:space="preserve">ROS) </w:t>
      </w:r>
      <w:r w:rsidR="00713D25" w:rsidRPr="003D4192">
        <w:rPr>
          <w:sz w:val="22"/>
          <w:szCs w:val="22"/>
        </w:rPr>
        <w:t>pudiendo generar la aparición y progresión de cáncer además de la difusión de la metástasis</w:t>
      </w:r>
      <w:r w:rsidR="00197A71">
        <w:rPr>
          <w:sz w:val="22"/>
          <w:szCs w:val="22"/>
          <w:vertAlign w:val="superscript"/>
        </w:rPr>
        <w:t>10</w:t>
      </w:r>
      <w:r w:rsidR="00713D25" w:rsidRPr="003D4192">
        <w:rPr>
          <w:sz w:val="22"/>
          <w:szCs w:val="22"/>
        </w:rPr>
        <w:t xml:space="preserve">. </w:t>
      </w:r>
    </w:p>
    <w:p w14:paraId="6BC60F5C" w14:textId="7FD85380" w:rsidR="0045197B" w:rsidRPr="001640D8" w:rsidRDefault="00713D25" w:rsidP="00424195">
      <w:pPr>
        <w:pStyle w:val="NormalWeb"/>
        <w:spacing w:before="0" w:beforeAutospacing="0" w:after="240" w:afterAutospacing="0" w:line="360" w:lineRule="auto"/>
        <w:ind w:firstLine="0"/>
        <w:jc w:val="both"/>
        <w:rPr>
          <w:vertAlign w:val="superscript"/>
        </w:rPr>
      </w:pPr>
      <w:r w:rsidRPr="003D4192">
        <w:t xml:space="preserve">En relación a esto, se han llevado a cabo estudios experimentales </w:t>
      </w:r>
      <w:r w:rsidR="005265D1" w:rsidRPr="003D4192">
        <w:t xml:space="preserve">que demuestran la importancia de algunos compuestos bioactivos de la dieta como agentes antitumorales modulando dianas moleculares implicadas en supervivencia y </w:t>
      </w:r>
      <w:r w:rsidR="005265D1" w:rsidRPr="003D4192">
        <w:rPr>
          <w:color w:val="000000" w:themeColor="text1"/>
        </w:rPr>
        <w:t>proliferación</w:t>
      </w:r>
      <w:r w:rsidR="00250832" w:rsidRPr="003D4192">
        <w:rPr>
          <w:color w:val="000000" w:themeColor="text1"/>
        </w:rPr>
        <w:t>, invasión y metástasis del cáncer.</w:t>
      </w:r>
      <w:r w:rsidR="006A03C5" w:rsidRPr="003D4192">
        <w:t xml:space="preserve"> </w:t>
      </w:r>
      <w:r w:rsidR="00250832" w:rsidRPr="003D4192">
        <w:t>Entre estos compuestos, los polifenoles podrían ser buenos candidatos para prevenir y tratar el cáncer debido a</w:t>
      </w:r>
      <w:r w:rsidR="00517087" w:rsidRPr="003D4192">
        <w:t xml:space="preserve"> su capacidad para disminuir la inflamació</w:t>
      </w:r>
      <w:r w:rsidR="00517087" w:rsidRPr="00092419">
        <w:rPr>
          <w:color w:val="000000" w:themeColor="text1"/>
        </w:rPr>
        <w:t>n</w:t>
      </w:r>
      <w:r w:rsidR="00517087" w:rsidRPr="003D4192">
        <w:t xml:space="preserve"> y daño oxidativo junto con la activación de células inmunitarias.</w:t>
      </w:r>
      <w:r w:rsidR="00947D11" w:rsidRPr="003D4192">
        <w:t xml:space="preserve"> Entre los estudios, destacan la eficacia terapéutica del resveratrol dependiente de la dosis </w:t>
      </w:r>
      <w:r w:rsidR="006C423D" w:rsidRPr="003D4192">
        <w:t>(</w:t>
      </w:r>
      <w:r w:rsidR="00A00E0D" w:rsidRPr="003D4192">
        <w:t>dosis baja: 50mg/kg por día; dosis alta: 100mg/kg por día)</w:t>
      </w:r>
      <w:r w:rsidR="006C423D" w:rsidRPr="003D4192">
        <w:t xml:space="preserve"> reduciendo el número y tamaño de los tumores </w:t>
      </w:r>
      <w:r w:rsidR="00947D11" w:rsidRPr="003D4192">
        <w:t>y el efecto de un oligómero del resveratrol Trans-</w:t>
      </w:r>
      <w:proofErr w:type="spellStart"/>
      <w:r w:rsidR="00947D11" w:rsidRPr="003D4192">
        <w:t>Scirpusin</w:t>
      </w:r>
      <w:proofErr w:type="spellEnd"/>
      <w:r w:rsidR="00947D11" w:rsidRPr="003D4192">
        <w:t xml:space="preserve"> A (TSA)</w:t>
      </w:r>
      <w:r w:rsidR="00A00E0D" w:rsidRPr="003D4192">
        <w:t>, administrado por vía intraperitoneal (10mg/kg) 3 veces por semana,</w:t>
      </w:r>
      <w:r w:rsidR="00947D11" w:rsidRPr="003D4192">
        <w:t xml:space="preserve"> que inhibe el crecimiento del cáncer colorrectal en modelos in vivo.</w:t>
      </w:r>
      <w:r w:rsidR="00EA7B63">
        <w:rPr>
          <w:vertAlign w:val="superscript"/>
        </w:rPr>
        <w:t>21, 46</w:t>
      </w:r>
      <w:r w:rsidR="001640D8">
        <w:rPr>
          <w:vertAlign w:val="superscript"/>
        </w:rPr>
        <w:t>, 49</w:t>
      </w:r>
    </w:p>
    <w:p w14:paraId="0CB39D2A" w14:textId="77777777" w:rsidR="0072444D" w:rsidRPr="00EA7B63" w:rsidRDefault="0072444D" w:rsidP="00424195">
      <w:pPr>
        <w:spacing w:line="360" w:lineRule="auto"/>
        <w:jc w:val="both"/>
        <w:rPr>
          <w:sz w:val="22"/>
          <w:szCs w:val="22"/>
        </w:rPr>
        <w:sectPr w:rsidR="0072444D" w:rsidRPr="00EA7B63" w:rsidSect="0072444D">
          <w:footerReference w:type="even" r:id="rId22"/>
          <w:footerReference w:type="default" r:id="rId23"/>
          <w:pgSz w:w="9980" w:h="14180"/>
          <w:pgMar w:top="1134" w:right="1134" w:bottom="1134" w:left="1134" w:header="454" w:footer="454" w:gutter="0"/>
          <w:pgNumType w:start="1"/>
          <w:cols w:space="708"/>
          <w:docGrid w:linePitch="360"/>
        </w:sectPr>
      </w:pPr>
    </w:p>
    <w:p w14:paraId="52555363" w14:textId="3E4DB6E9" w:rsidR="0011168E" w:rsidRPr="003D4192" w:rsidRDefault="0011168E" w:rsidP="00424195">
      <w:pPr>
        <w:pStyle w:val="elisa"/>
        <w:jc w:val="center"/>
        <w:rPr>
          <w:rFonts w:cs="Times New Roman"/>
          <w:b/>
          <w:bCs/>
          <w:szCs w:val="22"/>
        </w:rPr>
      </w:pPr>
      <w:bookmarkStart w:id="48" w:name="_Toc13150615"/>
      <w:r w:rsidRPr="003D4192">
        <w:rPr>
          <w:rFonts w:cs="Times New Roman"/>
          <w:b/>
          <w:bCs/>
          <w:szCs w:val="22"/>
        </w:rPr>
        <w:lastRenderedPageBreak/>
        <w:t>HIPÓTESIS Y OBJETIVOS</w:t>
      </w:r>
      <w:bookmarkEnd w:id="48"/>
    </w:p>
    <w:p w14:paraId="2E6CF11B" w14:textId="77777777" w:rsidR="0011168E" w:rsidRPr="003D4192" w:rsidRDefault="0011168E" w:rsidP="00424195">
      <w:pPr>
        <w:spacing w:line="360" w:lineRule="auto"/>
        <w:jc w:val="both"/>
        <w:rPr>
          <w:b/>
          <w:bCs/>
          <w:sz w:val="22"/>
          <w:szCs w:val="22"/>
        </w:rPr>
      </w:pPr>
    </w:p>
    <w:p w14:paraId="201C7A3E" w14:textId="3E1144F5" w:rsidR="0011168E" w:rsidRPr="003D4192" w:rsidRDefault="006C46CA" w:rsidP="00153EBC">
      <w:pPr>
        <w:pStyle w:val="elisa"/>
        <w:numPr>
          <w:ilvl w:val="0"/>
          <w:numId w:val="10"/>
        </w:numPr>
        <w:rPr>
          <w:rFonts w:cs="Times New Roman"/>
          <w:b/>
          <w:bCs/>
          <w:szCs w:val="22"/>
        </w:rPr>
      </w:pPr>
      <w:bookmarkStart w:id="49" w:name="_Toc13150616"/>
      <w:r w:rsidRPr="003D4192">
        <w:rPr>
          <w:rFonts w:cs="Times New Roman"/>
          <w:b/>
          <w:bCs/>
          <w:szCs w:val="22"/>
        </w:rPr>
        <w:t>HIPÓTESIS</w:t>
      </w:r>
      <w:bookmarkEnd w:id="49"/>
    </w:p>
    <w:p w14:paraId="7F8A54CB" w14:textId="393AF82C" w:rsidR="006C46CA" w:rsidRPr="003D4192" w:rsidRDefault="006C46CA" w:rsidP="00424195">
      <w:pPr>
        <w:spacing w:line="360" w:lineRule="auto"/>
        <w:jc w:val="both"/>
        <w:rPr>
          <w:sz w:val="22"/>
          <w:szCs w:val="22"/>
        </w:rPr>
      </w:pPr>
      <w:r w:rsidRPr="003D4192">
        <w:rPr>
          <w:sz w:val="22"/>
          <w:szCs w:val="22"/>
        </w:rPr>
        <w:t xml:space="preserve">El tratamiento </w:t>
      </w:r>
      <w:commentRangeStart w:id="50"/>
      <w:r w:rsidR="007F5FF0" w:rsidRPr="003D4192">
        <w:rPr>
          <w:sz w:val="22"/>
          <w:szCs w:val="22"/>
        </w:rPr>
        <w:t xml:space="preserve">in vitro </w:t>
      </w:r>
      <w:commentRangeEnd w:id="50"/>
      <w:r w:rsidR="00B64D35">
        <w:rPr>
          <w:rStyle w:val="Refdecomentario"/>
          <w:rFonts w:asciiTheme="minorHAnsi" w:eastAsiaTheme="minorEastAsia" w:hAnsiTheme="minorHAnsi" w:cstheme="minorBidi"/>
          <w:lang w:eastAsia="en-US"/>
        </w:rPr>
        <w:commentReference w:id="50"/>
      </w:r>
      <w:r w:rsidRPr="003D4192">
        <w:rPr>
          <w:sz w:val="22"/>
          <w:szCs w:val="22"/>
        </w:rPr>
        <w:t xml:space="preserve">de células tumorales con </w:t>
      </w:r>
      <w:r w:rsidR="00262E12" w:rsidRPr="003D4192">
        <w:rPr>
          <w:sz w:val="22"/>
          <w:szCs w:val="22"/>
        </w:rPr>
        <w:t xml:space="preserve">vesículas extracelulares derivadas </w:t>
      </w:r>
      <w:r w:rsidRPr="003D4192">
        <w:rPr>
          <w:sz w:val="22"/>
          <w:szCs w:val="22"/>
        </w:rPr>
        <w:t>de células mononucleares</w:t>
      </w:r>
      <w:r w:rsidR="007F5FF0" w:rsidRPr="003D4192">
        <w:rPr>
          <w:sz w:val="22"/>
          <w:szCs w:val="22"/>
        </w:rPr>
        <w:t xml:space="preserve"> </w:t>
      </w:r>
      <w:r w:rsidR="00525311">
        <w:rPr>
          <w:sz w:val="22"/>
          <w:szCs w:val="22"/>
        </w:rPr>
        <w:t xml:space="preserve">tratadas con genisteína </w:t>
      </w:r>
      <w:r w:rsidR="007F5FF0" w:rsidRPr="003D4192">
        <w:rPr>
          <w:sz w:val="22"/>
          <w:szCs w:val="22"/>
        </w:rPr>
        <w:t>podría disminuir la proliferación celular.</w:t>
      </w:r>
    </w:p>
    <w:p w14:paraId="78E3D964" w14:textId="77777777" w:rsidR="004B1AFA" w:rsidRPr="003D4192" w:rsidRDefault="004B1AFA" w:rsidP="00424195">
      <w:pPr>
        <w:spacing w:line="360" w:lineRule="auto"/>
        <w:jc w:val="both"/>
        <w:rPr>
          <w:sz w:val="22"/>
          <w:szCs w:val="22"/>
        </w:rPr>
      </w:pPr>
    </w:p>
    <w:p w14:paraId="257A9865" w14:textId="29C665D7" w:rsidR="007E3BA3" w:rsidRPr="003D4192" w:rsidRDefault="007E3BA3" w:rsidP="00424195">
      <w:pPr>
        <w:pStyle w:val="elisa"/>
        <w:rPr>
          <w:rFonts w:cs="Times New Roman"/>
          <w:b/>
          <w:bCs/>
          <w:szCs w:val="22"/>
        </w:rPr>
      </w:pPr>
      <w:bookmarkStart w:id="51" w:name="_Toc13150617"/>
      <w:r w:rsidRPr="003D4192">
        <w:rPr>
          <w:rFonts w:cs="Times New Roman"/>
          <w:b/>
          <w:bCs/>
          <w:szCs w:val="22"/>
        </w:rPr>
        <w:t>OBJETIVOS</w:t>
      </w:r>
      <w:bookmarkEnd w:id="51"/>
    </w:p>
    <w:p w14:paraId="6B3529F7" w14:textId="707A4C8E" w:rsidR="0011168E" w:rsidRPr="003D4192" w:rsidRDefault="007E3BA3" w:rsidP="00424195">
      <w:pPr>
        <w:spacing w:line="360" w:lineRule="auto"/>
        <w:jc w:val="both"/>
        <w:rPr>
          <w:sz w:val="22"/>
          <w:szCs w:val="22"/>
        </w:rPr>
      </w:pPr>
      <w:r w:rsidRPr="003D4192">
        <w:rPr>
          <w:sz w:val="22"/>
          <w:szCs w:val="22"/>
        </w:rPr>
        <w:t>El objetivo general es estudiar el efecto de las</w:t>
      </w:r>
      <w:r w:rsidR="00262E12" w:rsidRPr="003D4192">
        <w:rPr>
          <w:sz w:val="22"/>
          <w:szCs w:val="22"/>
        </w:rPr>
        <w:t xml:space="preserve"> vesículas extracelulares</w:t>
      </w:r>
      <w:r w:rsidRPr="003D4192">
        <w:rPr>
          <w:sz w:val="22"/>
          <w:szCs w:val="22"/>
        </w:rPr>
        <w:t>, liberadas por células mononucleares tratadas con genisteína, sobre células tumorales.</w:t>
      </w:r>
    </w:p>
    <w:p w14:paraId="7197C94F" w14:textId="77777777" w:rsidR="007E3BA3" w:rsidRPr="003D4192" w:rsidRDefault="007E3BA3" w:rsidP="00424195">
      <w:pPr>
        <w:spacing w:line="360" w:lineRule="auto"/>
        <w:jc w:val="both"/>
        <w:rPr>
          <w:sz w:val="22"/>
          <w:szCs w:val="22"/>
        </w:rPr>
      </w:pPr>
      <w:r w:rsidRPr="003D4192">
        <w:rPr>
          <w:sz w:val="22"/>
          <w:szCs w:val="22"/>
        </w:rPr>
        <w:tab/>
        <w:t>Los objetivos específicos del presente trabajo son:</w:t>
      </w:r>
    </w:p>
    <w:p w14:paraId="6712E125" w14:textId="51F8857A" w:rsidR="007E3BA3" w:rsidRPr="003D4192" w:rsidRDefault="007E3BA3" w:rsidP="00424195">
      <w:pPr>
        <w:pStyle w:val="Prrafodelista"/>
        <w:numPr>
          <w:ilvl w:val="0"/>
          <w:numId w:val="2"/>
        </w:numPr>
        <w:spacing w:line="360" w:lineRule="auto"/>
        <w:jc w:val="both"/>
        <w:rPr>
          <w:rFonts w:ascii="Times New Roman" w:hAnsi="Times New Roman" w:cs="Times New Roman"/>
        </w:rPr>
      </w:pPr>
      <w:commentRangeStart w:id="52"/>
      <w:r w:rsidRPr="003D4192">
        <w:rPr>
          <w:rFonts w:ascii="Times New Roman" w:hAnsi="Times New Roman" w:cs="Times New Roman"/>
        </w:rPr>
        <w:t xml:space="preserve">Analizar el contenido de las </w:t>
      </w:r>
      <w:r w:rsidR="00262E12" w:rsidRPr="003D4192">
        <w:rPr>
          <w:rFonts w:ascii="Times New Roman" w:hAnsi="Times New Roman" w:cs="Times New Roman"/>
        </w:rPr>
        <w:t>vesículas extracelulares.</w:t>
      </w:r>
    </w:p>
    <w:p w14:paraId="6B999476" w14:textId="4CA45E2E" w:rsidR="006C46CA" w:rsidRPr="003D4192" w:rsidRDefault="006C46CA" w:rsidP="00424195">
      <w:pPr>
        <w:pStyle w:val="Prrafodelista"/>
        <w:numPr>
          <w:ilvl w:val="0"/>
          <w:numId w:val="2"/>
        </w:numPr>
        <w:spacing w:line="360" w:lineRule="auto"/>
        <w:jc w:val="both"/>
        <w:rPr>
          <w:rFonts w:ascii="Times New Roman" w:hAnsi="Times New Roman" w:cs="Times New Roman"/>
        </w:rPr>
      </w:pPr>
      <w:r w:rsidRPr="003D4192">
        <w:rPr>
          <w:rFonts w:ascii="Times New Roman" w:hAnsi="Times New Roman" w:cs="Times New Roman"/>
        </w:rPr>
        <w:t xml:space="preserve">Estudiar el papel de las </w:t>
      </w:r>
      <w:r w:rsidR="00262E12" w:rsidRPr="003D4192">
        <w:rPr>
          <w:rFonts w:ascii="Times New Roman" w:hAnsi="Times New Roman" w:cs="Times New Roman"/>
        </w:rPr>
        <w:t>vesículas extracelulares</w:t>
      </w:r>
      <w:r w:rsidRPr="003D4192">
        <w:rPr>
          <w:rFonts w:ascii="Times New Roman" w:hAnsi="Times New Roman" w:cs="Times New Roman"/>
        </w:rPr>
        <w:t xml:space="preserve"> en la proliferación celular</w:t>
      </w:r>
      <w:r w:rsidR="007F5FF0" w:rsidRPr="003D4192">
        <w:rPr>
          <w:rFonts w:ascii="Times New Roman" w:hAnsi="Times New Roman" w:cs="Times New Roman"/>
        </w:rPr>
        <w:t>.</w:t>
      </w:r>
    </w:p>
    <w:p w14:paraId="7DE15731" w14:textId="73E06153" w:rsidR="006C46CA" w:rsidRDefault="00525311" w:rsidP="00424195">
      <w:pPr>
        <w:pStyle w:val="Prrafodelista"/>
        <w:numPr>
          <w:ilvl w:val="0"/>
          <w:numId w:val="2"/>
        </w:numPr>
        <w:spacing w:line="360" w:lineRule="auto"/>
        <w:jc w:val="both"/>
        <w:rPr>
          <w:rFonts w:ascii="Times New Roman" w:hAnsi="Times New Roman" w:cs="Times New Roman"/>
        </w:rPr>
      </w:pPr>
      <w:r>
        <w:rPr>
          <w:rFonts w:ascii="Times New Roman" w:hAnsi="Times New Roman" w:cs="Times New Roman"/>
        </w:rPr>
        <w:t>Estudiar el papel de las vesículas extracelulares en la apoptosis celular.</w:t>
      </w:r>
    </w:p>
    <w:p w14:paraId="39DE6388" w14:textId="77777777" w:rsidR="00913362" w:rsidRPr="003D4192" w:rsidRDefault="00913362" w:rsidP="00913362">
      <w:pPr>
        <w:pStyle w:val="Prrafodelista"/>
        <w:numPr>
          <w:ilvl w:val="0"/>
          <w:numId w:val="2"/>
        </w:numPr>
        <w:spacing w:line="360" w:lineRule="auto"/>
        <w:jc w:val="both"/>
        <w:rPr>
          <w:rFonts w:ascii="Times New Roman" w:hAnsi="Times New Roman" w:cs="Times New Roman"/>
        </w:rPr>
      </w:pPr>
      <w:r w:rsidRPr="003D4192">
        <w:rPr>
          <w:rFonts w:ascii="Times New Roman" w:hAnsi="Times New Roman" w:cs="Times New Roman"/>
        </w:rPr>
        <w:t xml:space="preserve">Estudiar los genes diana de los </w:t>
      </w:r>
      <w:proofErr w:type="spellStart"/>
      <w:r w:rsidRPr="003D4192">
        <w:rPr>
          <w:rFonts w:ascii="Times New Roman" w:hAnsi="Times New Roman" w:cs="Times New Roman"/>
        </w:rPr>
        <w:t>miRNA</w:t>
      </w:r>
      <w:proofErr w:type="spellEnd"/>
      <w:r w:rsidRPr="003D4192">
        <w:rPr>
          <w:rFonts w:ascii="Times New Roman" w:hAnsi="Times New Roman" w:cs="Times New Roman"/>
        </w:rPr>
        <w:t xml:space="preserve"> contenidos en las vesículas extracelulares.</w:t>
      </w:r>
      <w:commentRangeEnd w:id="52"/>
      <w:r w:rsidR="00B64D35">
        <w:rPr>
          <w:rStyle w:val="Refdecomentario"/>
        </w:rPr>
        <w:commentReference w:id="52"/>
      </w:r>
    </w:p>
    <w:p w14:paraId="0202A0C5" w14:textId="77777777" w:rsidR="00913362" w:rsidRPr="003D4192" w:rsidRDefault="00913362" w:rsidP="00913362">
      <w:pPr>
        <w:pStyle w:val="Prrafodelista"/>
        <w:spacing w:line="360" w:lineRule="auto"/>
        <w:ind w:firstLine="0"/>
        <w:jc w:val="both"/>
        <w:rPr>
          <w:rFonts w:ascii="Times New Roman" w:hAnsi="Times New Roman" w:cs="Times New Roman"/>
        </w:rPr>
      </w:pPr>
    </w:p>
    <w:p w14:paraId="48DAFB65" w14:textId="77777777" w:rsidR="007E3BA3" w:rsidRPr="003D4192" w:rsidRDefault="007E3BA3" w:rsidP="00424195">
      <w:pPr>
        <w:spacing w:line="360" w:lineRule="auto"/>
        <w:jc w:val="both"/>
        <w:rPr>
          <w:sz w:val="22"/>
          <w:szCs w:val="22"/>
        </w:rPr>
      </w:pPr>
    </w:p>
    <w:p w14:paraId="13EB30A1" w14:textId="1A1E3A68" w:rsidR="0011168E" w:rsidRDefault="0011168E" w:rsidP="00424195">
      <w:pPr>
        <w:spacing w:line="360" w:lineRule="auto"/>
        <w:jc w:val="both"/>
        <w:rPr>
          <w:sz w:val="22"/>
          <w:szCs w:val="22"/>
        </w:rPr>
      </w:pPr>
    </w:p>
    <w:p w14:paraId="14B37749" w14:textId="3F92CE45" w:rsidR="00F13DE1" w:rsidRDefault="00F13DE1" w:rsidP="00424195">
      <w:pPr>
        <w:spacing w:line="360" w:lineRule="auto"/>
        <w:jc w:val="both"/>
        <w:rPr>
          <w:sz w:val="22"/>
          <w:szCs w:val="22"/>
        </w:rPr>
      </w:pPr>
    </w:p>
    <w:p w14:paraId="7DFFF19F" w14:textId="5EE568AE" w:rsidR="00F13DE1" w:rsidRDefault="00F13DE1" w:rsidP="00424195">
      <w:pPr>
        <w:spacing w:line="360" w:lineRule="auto"/>
        <w:jc w:val="both"/>
        <w:rPr>
          <w:sz w:val="22"/>
          <w:szCs w:val="22"/>
        </w:rPr>
      </w:pPr>
    </w:p>
    <w:p w14:paraId="21EDC83C" w14:textId="3A27644A" w:rsidR="00F13DE1" w:rsidRDefault="00F13DE1" w:rsidP="00424195">
      <w:pPr>
        <w:spacing w:line="360" w:lineRule="auto"/>
        <w:jc w:val="both"/>
        <w:rPr>
          <w:sz w:val="22"/>
          <w:szCs w:val="22"/>
        </w:rPr>
      </w:pPr>
    </w:p>
    <w:p w14:paraId="143F3118" w14:textId="574B20C3" w:rsidR="00F13DE1" w:rsidRDefault="00F13DE1" w:rsidP="00424195">
      <w:pPr>
        <w:spacing w:line="360" w:lineRule="auto"/>
        <w:jc w:val="both"/>
        <w:rPr>
          <w:sz w:val="22"/>
          <w:szCs w:val="22"/>
        </w:rPr>
      </w:pPr>
    </w:p>
    <w:p w14:paraId="7834B7C5" w14:textId="197B0617" w:rsidR="00F13DE1" w:rsidRDefault="00F13DE1" w:rsidP="00424195">
      <w:pPr>
        <w:spacing w:line="360" w:lineRule="auto"/>
        <w:jc w:val="both"/>
        <w:rPr>
          <w:sz w:val="22"/>
          <w:szCs w:val="22"/>
        </w:rPr>
      </w:pPr>
    </w:p>
    <w:p w14:paraId="1FA56E35" w14:textId="77777777" w:rsidR="00F13DE1" w:rsidRPr="003D4192" w:rsidRDefault="00F13DE1" w:rsidP="00424195">
      <w:pPr>
        <w:spacing w:line="360" w:lineRule="auto"/>
        <w:jc w:val="both"/>
        <w:rPr>
          <w:sz w:val="22"/>
          <w:szCs w:val="22"/>
        </w:rPr>
      </w:pPr>
    </w:p>
    <w:p w14:paraId="49DC0AA8" w14:textId="33765318" w:rsidR="0011168E" w:rsidRPr="003D4192" w:rsidRDefault="0011168E" w:rsidP="00424195">
      <w:pPr>
        <w:spacing w:line="360" w:lineRule="auto"/>
        <w:jc w:val="both"/>
        <w:rPr>
          <w:sz w:val="22"/>
          <w:szCs w:val="22"/>
        </w:rPr>
      </w:pPr>
    </w:p>
    <w:p w14:paraId="5D5E86E6" w14:textId="0E6A14D4" w:rsidR="00412ABF" w:rsidRPr="003D4192" w:rsidRDefault="00412ABF" w:rsidP="00424195">
      <w:pPr>
        <w:spacing w:line="360" w:lineRule="auto"/>
        <w:jc w:val="both"/>
        <w:rPr>
          <w:sz w:val="22"/>
          <w:szCs w:val="22"/>
        </w:rPr>
      </w:pPr>
    </w:p>
    <w:p w14:paraId="16ADB261" w14:textId="00B0E3E3" w:rsidR="00412ABF" w:rsidRPr="003D4192" w:rsidRDefault="00412ABF" w:rsidP="00424195">
      <w:pPr>
        <w:spacing w:line="360" w:lineRule="auto"/>
        <w:jc w:val="both"/>
        <w:rPr>
          <w:sz w:val="22"/>
          <w:szCs w:val="22"/>
        </w:rPr>
      </w:pPr>
    </w:p>
    <w:p w14:paraId="1D233756" w14:textId="23BFB0E3" w:rsidR="003E7C37" w:rsidRDefault="003E7C37" w:rsidP="00424195">
      <w:pPr>
        <w:spacing w:line="360" w:lineRule="auto"/>
        <w:jc w:val="both"/>
        <w:rPr>
          <w:sz w:val="22"/>
          <w:szCs w:val="22"/>
        </w:rPr>
      </w:pPr>
    </w:p>
    <w:p w14:paraId="0BF1C504" w14:textId="77777777" w:rsidR="00C03CA3" w:rsidRPr="003D4192" w:rsidRDefault="00C03CA3" w:rsidP="00424195">
      <w:pPr>
        <w:spacing w:line="360" w:lineRule="auto"/>
        <w:jc w:val="both"/>
        <w:rPr>
          <w:sz w:val="22"/>
          <w:szCs w:val="22"/>
        </w:rPr>
      </w:pPr>
    </w:p>
    <w:p w14:paraId="5AFED9E1" w14:textId="77777777" w:rsidR="00CE6310" w:rsidRPr="003D4192" w:rsidRDefault="00CE6310" w:rsidP="00424195">
      <w:pPr>
        <w:spacing w:line="360" w:lineRule="auto"/>
        <w:jc w:val="both"/>
        <w:rPr>
          <w:sz w:val="22"/>
          <w:szCs w:val="22"/>
        </w:rPr>
      </w:pPr>
    </w:p>
    <w:p w14:paraId="30B66EED" w14:textId="5FF4D766" w:rsidR="0011168E" w:rsidRPr="003D4192" w:rsidRDefault="007F5FF0" w:rsidP="00424195">
      <w:pPr>
        <w:pStyle w:val="elisa"/>
        <w:jc w:val="center"/>
        <w:rPr>
          <w:rFonts w:cs="Times New Roman"/>
          <w:b/>
          <w:bCs/>
          <w:szCs w:val="22"/>
        </w:rPr>
      </w:pPr>
      <w:bookmarkStart w:id="53" w:name="_Toc13150618"/>
      <w:r w:rsidRPr="003D4192">
        <w:rPr>
          <w:rFonts w:cs="Times New Roman"/>
          <w:b/>
          <w:bCs/>
          <w:szCs w:val="22"/>
        </w:rPr>
        <w:t>MATERIALES Y MÉTODOS</w:t>
      </w:r>
      <w:bookmarkEnd w:id="53"/>
    </w:p>
    <w:p w14:paraId="140FFFF0" w14:textId="25C0AA9A" w:rsidR="0011168E" w:rsidRPr="003D4192" w:rsidRDefault="007F5FF0" w:rsidP="00153EBC">
      <w:pPr>
        <w:pStyle w:val="elisa"/>
        <w:numPr>
          <w:ilvl w:val="0"/>
          <w:numId w:val="11"/>
        </w:numPr>
        <w:rPr>
          <w:rFonts w:cs="Times New Roman"/>
          <w:b/>
          <w:bCs/>
          <w:szCs w:val="22"/>
        </w:rPr>
      </w:pPr>
      <w:bookmarkStart w:id="54" w:name="_Toc13150619"/>
      <w:r w:rsidRPr="003D4192">
        <w:rPr>
          <w:rFonts w:cs="Times New Roman"/>
          <w:b/>
          <w:bCs/>
          <w:szCs w:val="22"/>
        </w:rPr>
        <w:t>MATERIALES</w:t>
      </w:r>
      <w:bookmarkStart w:id="55" w:name="_Toc488338378"/>
      <w:bookmarkEnd w:id="54"/>
    </w:p>
    <w:p w14:paraId="44DA55E8" w14:textId="615CEF39" w:rsidR="0011168E" w:rsidRPr="003D4192" w:rsidRDefault="0011168E" w:rsidP="00153EBC">
      <w:pPr>
        <w:pStyle w:val="elisa"/>
        <w:numPr>
          <w:ilvl w:val="1"/>
          <w:numId w:val="11"/>
        </w:numPr>
        <w:rPr>
          <w:rFonts w:cs="Times New Roman"/>
          <w:b/>
          <w:bCs/>
          <w:szCs w:val="22"/>
        </w:rPr>
      </w:pPr>
      <w:bookmarkStart w:id="56" w:name="_Toc13150620"/>
      <w:r w:rsidRPr="003D4192">
        <w:rPr>
          <w:rFonts w:cs="Times New Roman"/>
          <w:b/>
          <w:bCs/>
          <w:szCs w:val="22"/>
        </w:rPr>
        <w:t>Aparatos</w:t>
      </w:r>
      <w:bookmarkEnd w:id="56"/>
    </w:p>
    <w:p w14:paraId="2E819775" w14:textId="3C95EDB9" w:rsidR="00C94781" w:rsidRPr="009A425E" w:rsidRDefault="007F5FF0" w:rsidP="005C22FF">
      <w:pPr>
        <w:spacing w:line="360" w:lineRule="auto"/>
        <w:jc w:val="both"/>
        <w:rPr>
          <w:color w:val="000000" w:themeColor="text1"/>
          <w:sz w:val="22"/>
          <w:szCs w:val="22"/>
          <w:lang w:val="en-US"/>
        </w:rPr>
      </w:pPr>
      <w:r w:rsidRPr="003D4192">
        <w:rPr>
          <w:b/>
          <w:bCs/>
          <w:sz w:val="22"/>
          <w:szCs w:val="22"/>
        </w:rPr>
        <w:t>Balanzas</w:t>
      </w:r>
      <w:bookmarkEnd w:id="55"/>
      <w:r w:rsidR="00E37D26" w:rsidRPr="003D4192">
        <w:rPr>
          <w:sz w:val="22"/>
          <w:szCs w:val="22"/>
        </w:rPr>
        <w:t xml:space="preserve">: </w:t>
      </w:r>
      <w:r w:rsidRPr="003D4192">
        <w:rPr>
          <w:sz w:val="22"/>
          <w:szCs w:val="22"/>
        </w:rPr>
        <w:t>Balanza de precisión Sartorius</w:t>
      </w:r>
      <w:r w:rsidR="00E37D26" w:rsidRPr="003D4192">
        <w:rPr>
          <w:sz w:val="22"/>
          <w:szCs w:val="22"/>
        </w:rPr>
        <w:t xml:space="preserve"> (</w:t>
      </w:r>
      <w:r w:rsidRPr="003D4192">
        <w:rPr>
          <w:sz w:val="22"/>
          <w:szCs w:val="22"/>
        </w:rPr>
        <w:t>modelo TECATOR 6110</w:t>
      </w:r>
      <w:r w:rsidR="00E37D26" w:rsidRPr="003D4192">
        <w:rPr>
          <w:sz w:val="22"/>
          <w:szCs w:val="22"/>
        </w:rPr>
        <w:t>)</w:t>
      </w:r>
      <w:r w:rsidRPr="003D4192">
        <w:rPr>
          <w:sz w:val="22"/>
          <w:szCs w:val="22"/>
        </w:rPr>
        <w:t>, con una sensibilidad de ± 0.0001 g; balanza de precisión Sartorius</w:t>
      </w:r>
      <w:r w:rsidR="00E37D26" w:rsidRPr="003D4192">
        <w:rPr>
          <w:sz w:val="22"/>
          <w:szCs w:val="22"/>
        </w:rPr>
        <w:t xml:space="preserve"> (</w:t>
      </w:r>
      <w:r w:rsidRPr="003D4192">
        <w:rPr>
          <w:sz w:val="22"/>
          <w:szCs w:val="22"/>
        </w:rPr>
        <w:t xml:space="preserve">modelo </w:t>
      </w:r>
      <w:proofErr w:type="spellStart"/>
      <w:r w:rsidRPr="003D4192">
        <w:rPr>
          <w:sz w:val="22"/>
          <w:szCs w:val="22"/>
        </w:rPr>
        <w:t>Aculab</w:t>
      </w:r>
      <w:proofErr w:type="spellEnd"/>
      <w:r w:rsidR="00E37D26" w:rsidRPr="003D4192">
        <w:rPr>
          <w:sz w:val="22"/>
          <w:szCs w:val="22"/>
        </w:rPr>
        <w:t>)</w:t>
      </w:r>
      <w:r w:rsidRPr="003D4192">
        <w:rPr>
          <w:sz w:val="22"/>
          <w:szCs w:val="22"/>
        </w:rPr>
        <w:t xml:space="preserve">, sensibilidad </w:t>
      </w:r>
      <w:r w:rsidRPr="003D4192">
        <w:rPr>
          <w:sz w:val="22"/>
          <w:szCs w:val="22"/>
        </w:rPr>
        <w:sym w:font="Symbol" w:char="F0B1"/>
      </w:r>
      <w:r w:rsidRPr="003D4192">
        <w:rPr>
          <w:sz w:val="22"/>
          <w:szCs w:val="22"/>
        </w:rPr>
        <w:t xml:space="preserve"> 0.0001 g, balanza Gram </w:t>
      </w:r>
      <w:proofErr w:type="spellStart"/>
      <w:r w:rsidRPr="003D4192">
        <w:rPr>
          <w:iCs/>
          <w:sz w:val="22"/>
          <w:szCs w:val="22"/>
        </w:rPr>
        <w:t>Precision</w:t>
      </w:r>
      <w:proofErr w:type="spellEnd"/>
      <w:r w:rsidRPr="003D4192">
        <w:rPr>
          <w:sz w:val="22"/>
          <w:szCs w:val="22"/>
        </w:rPr>
        <w:t xml:space="preserve"> </w:t>
      </w:r>
      <w:r w:rsidR="00E37D26" w:rsidRPr="003D4192">
        <w:rPr>
          <w:sz w:val="22"/>
          <w:szCs w:val="22"/>
        </w:rPr>
        <w:t>(</w:t>
      </w:r>
      <w:r w:rsidRPr="003D4192">
        <w:rPr>
          <w:sz w:val="22"/>
          <w:szCs w:val="22"/>
        </w:rPr>
        <w:t>modelo AHZ</w:t>
      </w:r>
      <w:r w:rsidR="00E37D26" w:rsidRPr="003D4192">
        <w:rPr>
          <w:sz w:val="22"/>
          <w:szCs w:val="22"/>
        </w:rPr>
        <w:t>)</w:t>
      </w:r>
      <w:r w:rsidRPr="003D4192">
        <w:rPr>
          <w:sz w:val="22"/>
          <w:szCs w:val="22"/>
        </w:rPr>
        <w:t xml:space="preserve">, sensibilidad 0.01 g); </w:t>
      </w:r>
      <w:bookmarkStart w:id="57" w:name="_Toc488338379"/>
      <w:r w:rsidRPr="003D4192">
        <w:rPr>
          <w:b/>
          <w:bCs/>
          <w:sz w:val="22"/>
          <w:szCs w:val="22"/>
        </w:rPr>
        <w:t>Centrífugas</w:t>
      </w:r>
      <w:bookmarkEnd w:id="57"/>
      <w:r w:rsidR="00E37D26" w:rsidRPr="003D4192">
        <w:rPr>
          <w:sz w:val="22"/>
          <w:szCs w:val="22"/>
        </w:rPr>
        <w:t xml:space="preserve">: </w:t>
      </w:r>
      <w:r w:rsidRPr="003D4192">
        <w:rPr>
          <w:sz w:val="22"/>
          <w:szCs w:val="22"/>
        </w:rPr>
        <w:t xml:space="preserve">Centrífuga </w:t>
      </w:r>
      <w:proofErr w:type="spellStart"/>
      <w:r w:rsidRPr="003D4192">
        <w:rPr>
          <w:sz w:val="22"/>
          <w:szCs w:val="22"/>
        </w:rPr>
        <w:t>Sorvall</w:t>
      </w:r>
      <w:proofErr w:type="spellEnd"/>
      <w:r w:rsidR="00E37D26" w:rsidRPr="003D4192">
        <w:rPr>
          <w:sz w:val="22"/>
          <w:szCs w:val="22"/>
        </w:rPr>
        <w:t xml:space="preserve"> (</w:t>
      </w:r>
      <w:r w:rsidRPr="003D4192">
        <w:rPr>
          <w:sz w:val="22"/>
          <w:szCs w:val="22"/>
        </w:rPr>
        <w:t>modelo GLC-1</w:t>
      </w:r>
      <w:r w:rsidR="00E37D26" w:rsidRPr="003D4192">
        <w:rPr>
          <w:sz w:val="22"/>
          <w:szCs w:val="22"/>
        </w:rPr>
        <w:t>);</w:t>
      </w:r>
      <w:r w:rsidRPr="003D4192">
        <w:rPr>
          <w:sz w:val="22"/>
          <w:szCs w:val="22"/>
        </w:rPr>
        <w:t xml:space="preserve"> centrífuga Sigma</w:t>
      </w:r>
      <w:r w:rsidR="00E37D26" w:rsidRPr="003D4192">
        <w:rPr>
          <w:sz w:val="22"/>
          <w:szCs w:val="22"/>
        </w:rPr>
        <w:t xml:space="preserve"> (</w:t>
      </w:r>
      <w:r w:rsidRPr="003D4192">
        <w:rPr>
          <w:sz w:val="22"/>
          <w:szCs w:val="22"/>
        </w:rPr>
        <w:t>modelo 1-14</w:t>
      </w:r>
      <w:r w:rsidR="00E37D26" w:rsidRPr="003D4192">
        <w:rPr>
          <w:sz w:val="22"/>
          <w:szCs w:val="22"/>
        </w:rPr>
        <w:t>);</w:t>
      </w:r>
      <w:r w:rsidRPr="003D4192">
        <w:rPr>
          <w:sz w:val="22"/>
          <w:szCs w:val="22"/>
        </w:rPr>
        <w:t xml:space="preserve"> centrífuga </w:t>
      </w:r>
      <w:proofErr w:type="spellStart"/>
      <w:r w:rsidRPr="003D4192">
        <w:rPr>
          <w:sz w:val="22"/>
          <w:szCs w:val="22"/>
        </w:rPr>
        <w:t>Hettich</w:t>
      </w:r>
      <w:proofErr w:type="spellEnd"/>
      <w:r w:rsidRPr="003D4192">
        <w:rPr>
          <w:sz w:val="22"/>
          <w:szCs w:val="22"/>
        </w:rPr>
        <w:t xml:space="preserve">, rotor 35 R para tubos </w:t>
      </w:r>
      <w:proofErr w:type="spellStart"/>
      <w:r w:rsidRPr="003D4192">
        <w:rPr>
          <w:sz w:val="22"/>
          <w:szCs w:val="22"/>
        </w:rPr>
        <w:t>eppendorfs</w:t>
      </w:r>
      <w:proofErr w:type="spellEnd"/>
      <w:r w:rsidR="00E37D26" w:rsidRPr="003D4192">
        <w:rPr>
          <w:sz w:val="22"/>
          <w:szCs w:val="22"/>
        </w:rPr>
        <w:t xml:space="preserve">; </w:t>
      </w:r>
      <w:r w:rsidRPr="003D4192">
        <w:rPr>
          <w:sz w:val="22"/>
          <w:szCs w:val="22"/>
        </w:rPr>
        <w:t>centrífuga de placas</w:t>
      </w:r>
      <w:r w:rsidR="00E37D26" w:rsidRPr="003D4192">
        <w:rPr>
          <w:sz w:val="22"/>
          <w:szCs w:val="22"/>
        </w:rPr>
        <w:t xml:space="preserve"> (</w:t>
      </w:r>
      <w:r w:rsidRPr="003D4192">
        <w:rPr>
          <w:sz w:val="22"/>
          <w:szCs w:val="22"/>
        </w:rPr>
        <w:t xml:space="preserve">marca Eppendorf, modelo </w:t>
      </w:r>
      <w:proofErr w:type="spellStart"/>
      <w:r w:rsidRPr="003D4192">
        <w:rPr>
          <w:sz w:val="22"/>
          <w:szCs w:val="22"/>
        </w:rPr>
        <w:t>Centrifuge</w:t>
      </w:r>
      <w:proofErr w:type="spellEnd"/>
      <w:r w:rsidRPr="003D4192">
        <w:rPr>
          <w:sz w:val="22"/>
          <w:szCs w:val="22"/>
        </w:rPr>
        <w:t>);</w:t>
      </w:r>
      <w:bookmarkStart w:id="58" w:name="_Toc488338384"/>
      <w:r w:rsidRPr="003D4192">
        <w:rPr>
          <w:sz w:val="22"/>
          <w:szCs w:val="22"/>
        </w:rPr>
        <w:t xml:space="preserve"> </w:t>
      </w:r>
      <w:r w:rsidRPr="003D4192">
        <w:rPr>
          <w:b/>
          <w:bCs/>
          <w:sz w:val="22"/>
          <w:szCs w:val="22"/>
        </w:rPr>
        <w:t>Autoclave</w:t>
      </w:r>
      <w:bookmarkEnd w:id="58"/>
      <w:r w:rsidR="00E37D26" w:rsidRPr="003D4192">
        <w:rPr>
          <w:b/>
          <w:bCs/>
          <w:sz w:val="22"/>
          <w:szCs w:val="22"/>
        </w:rPr>
        <w:t xml:space="preserve">: </w:t>
      </w:r>
      <w:r w:rsidRPr="003D4192">
        <w:rPr>
          <w:sz w:val="22"/>
          <w:szCs w:val="22"/>
        </w:rPr>
        <w:t>Marca Selecta</w:t>
      </w:r>
      <w:r w:rsidR="00E37D26" w:rsidRPr="003D4192">
        <w:rPr>
          <w:sz w:val="22"/>
          <w:szCs w:val="22"/>
        </w:rPr>
        <w:t xml:space="preserve"> (</w:t>
      </w:r>
      <w:r w:rsidRPr="003D4192">
        <w:rPr>
          <w:sz w:val="22"/>
          <w:szCs w:val="22"/>
        </w:rPr>
        <w:t xml:space="preserve">modelo </w:t>
      </w:r>
      <w:proofErr w:type="spellStart"/>
      <w:r w:rsidRPr="003D4192">
        <w:rPr>
          <w:sz w:val="22"/>
          <w:szCs w:val="22"/>
        </w:rPr>
        <w:t>Autester</w:t>
      </w:r>
      <w:proofErr w:type="spellEnd"/>
      <w:r w:rsidRPr="003D4192">
        <w:rPr>
          <w:sz w:val="22"/>
          <w:szCs w:val="22"/>
        </w:rPr>
        <w:t>-G)</w:t>
      </w:r>
      <w:bookmarkStart w:id="59" w:name="_Toc488338393"/>
      <w:r w:rsidR="004B1AFA" w:rsidRPr="003D4192">
        <w:rPr>
          <w:sz w:val="22"/>
          <w:szCs w:val="22"/>
        </w:rPr>
        <w:t xml:space="preserve">; </w:t>
      </w:r>
      <w:r w:rsidRPr="003D4192">
        <w:rPr>
          <w:b/>
          <w:bCs/>
          <w:sz w:val="22"/>
          <w:szCs w:val="22"/>
        </w:rPr>
        <w:t>Baño seco</w:t>
      </w:r>
      <w:bookmarkEnd w:id="59"/>
      <w:r w:rsidR="00E37D26" w:rsidRPr="003D4192">
        <w:rPr>
          <w:sz w:val="22"/>
          <w:szCs w:val="22"/>
        </w:rPr>
        <w:t xml:space="preserve">: </w:t>
      </w:r>
      <w:r w:rsidRPr="003D4192">
        <w:rPr>
          <w:sz w:val="22"/>
          <w:szCs w:val="22"/>
        </w:rPr>
        <w:t>Marca Stuart</w:t>
      </w:r>
      <w:r w:rsidR="00E37D26" w:rsidRPr="003D4192">
        <w:rPr>
          <w:sz w:val="22"/>
          <w:szCs w:val="22"/>
        </w:rPr>
        <w:t xml:space="preserve"> (</w:t>
      </w:r>
      <w:r w:rsidRPr="003D4192">
        <w:rPr>
          <w:sz w:val="22"/>
          <w:szCs w:val="22"/>
        </w:rPr>
        <w:t xml:space="preserve">Block </w:t>
      </w:r>
      <w:proofErr w:type="spellStart"/>
      <w:r w:rsidRPr="003D4192">
        <w:rPr>
          <w:sz w:val="22"/>
          <w:szCs w:val="22"/>
        </w:rPr>
        <w:t>heater</w:t>
      </w:r>
      <w:proofErr w:type="spellEnd"/>
      <w:r w:rsidRPr="003D4192">
        <w:rPr>
          <w:sz w:val="22"/>
          <w:szCs w:val="22"/>
        </w:rPr>
        <w:t>, SBH 130 D</w:t>
      </w:r>
      <w:r w:rsidR="004B1AFA" w:rsidRPr="003D4192">
        <w:rPr>
          <w:sz w:val="22"/>
          <w:szCs w:val="22"/>
        </w:rPr>
        <w:t>);</w:t>
      </w:r>
      <w:r w:rsidRPr="003D4192">
        <w:rPr>
          <w:b/>
          <w:bCs/>
          <w:sz w:val="22"/>
          <w:szCs w:val="22"/>
        </w:rPr>
        <w:t xml:space="preserve"> </w:t>
      </w:r>
      <w:bookmarkStart w:id="60" w:name="_Toc488338394"/>
      <w:r w:rsidR="00913362" w:rsidRPr="00913362">
        <w:rPr>
          <w:b/>
          <w:bCs/>
          <w:color w:val="FF0000"/>
          <w:sz w:val="22"/>
          <w:szCs w:val="22"/>
        </w:rPr>
        <w:t>Microscopio: Citómetro:</w:t>
      </w:r>
      <w:r w:rsidR="00913362">
        <w:rPr>
          <w:b/>
          <w:bCs/>
          <w:sz w:val="22"/>
          <w:szCs w:val="22"/>
        </w:rPr>
        <w:t xml:space="preserve"> </w:t>
      </w:r>
      <w:r w:rsidRPr="003D4192">
        <w:rPr>
          <w:b/>
          <w:bCs/>
          <w:sz w:val="22"/>
          <w:szCs w:val="22"/>
        </w:rPr>
        <w:t xml:space="preserve">Baño </w:t>
      </w:r>
      <w:proofErr w:type="spellStart"/>
      <w:r w:rsidRPr="003D4192">
        <w:rPr>
          <w:b/>
          <w:bCs/>
          <w:sz w:val="22"/>
          <w:szCs w:val="22"/>
        </w:rPr>
        <w:t>termostatizado</w:t>
      </w:r>
      <w:bookmarkEnd w:id="60"/>
      <w:proofErr w:type="spellEnd"/>
      <w:r w:rsidR="00E37D26" w:rsidRPr="003D4192">
        <w:rPr>
          <w:b/>
          <w:bCs/>
          <w:sz w:val="22"/>
          <w:szCs w:val="22"/>
        </w:rPr>
        <w:t xml:space="preserve">: </w:t>
      </w:r>
      <w:r w:rsidRPr="003D4192">
        <w:rPr>
          <w:sz w:val="22"/>
          <w:szCs w:val="22"/>
        </w:rPr>
        <w:t xml:space="preserve">Marca SBS </w:t>
      </w:r>
      <w:r w:rsidR="00E37D26" w:rsidRPr="003D4192">
        <w:rPr>
          <w:sz w:val="22"/>
          <w:szCs w:val="22"/>
        </w:rPr>
        <w:t>(</w:t>
      </w:r>
      <w:r w:rsidRPr="003D4192">
        <w:rPr>
          <w:sz w:val="22"/>
          <w:szCs w:val="22"/>
        </w:rPr>
        <w:t>modelo BT de agitación automática regulable</w:t>
      </w:r>
      <w:r w:rsidR="00E37D26" w:rsidRPr="003D4192">
        <w:rPr>
          <w:sz w:val="22"/>
          <w:szCs w:val="22"/>
        </w:rPr>
        <w:t>)</w:t>
      </w:r>
      <w:r w:rsidR="004B1AFA" w:rsidRPr="003D4192">
        <w:rPr>
          <w:sz w:val="22"/>
          <w:szCs w:val="22"/>
        </w:rPr>
        <w:t>;</w:t>
      </w:r>
      <w:bookmarkStart w:id="61" w:name="_Toc488338396"/>
      <w:r w:rsidR="004B1AFA" w:rsidRPr="003D4192">
        <w:rPr>
          <w:sz w:val="22"/>
          <w:szCs w:val="22"/>
        </w:rPr>
        <w:t xml:space="preserve"> </w:t>
      </w:r>
      <w:r w:rsidRPr="003D4192">
        <w:rPr>
          <w:b/>
          <w:bCs/>
          <w:sz w:val="22"/>
          <w:szCs w:val="22"/>
        </w:rPr>
        <w:t>Campanas de flujo laminar</w:t>
      </w:r>
      <w:bookmarkEnd w:id="61"/>
      <w:r w:rsidR="00E37D26" w:rsidRPr="003D4192">
        <w:rPr>
          <w:sz w:val="22"/>
          <w:szCs w:val="22"/>
        </w:rPr>
        <w:t xml:space="preserve">: </w:t>
      </w:r>
      <w:r w:rsidRPr="003D4192">
        <w:rPr>
          <w:sz w:val="22"/>
          <w:szCs w:val="22"/>
        </w:rPr>
        <w:t xml:space="preserve">Marca </w:t>
      </w:r>
      <w:proofErr w:type="spellStart"/>
      <w:r w:rsidRPr="003D4192">
        <w:rPr>
          <w:sz w:val="22"/>
          <w:szCs w:val="22"/>
        </w:rPr>
        <w:t>Burdinola</w:t>
      </w:r>
      <w:proofErr w:type="spellEnd"/>
      <w:r w:rsidR="00E37D26" w:rsidRPr="003D4192">
        <w:rPr>
          <w:sz w:val="22"/>
          <w:szCs w:val="22"/>
        </w:rPr>
        <w:t xml:space="preserve"> (</w:t>
      </w:r>
      <w:r w:rsidRPr="003D4192">
        <w:rPr>
          <w:sz w:val="22"/>
          <w:szCs w:val="22"/>
        </w:rPr>
        <w:t>modelo OR-ST 1200</w:t>
      </w:r>
      <w:r w:rsidR="00E37D26" w:rsidRPr="003D4192">
        <w:rPr>
          <w:sz w:val="22"/>
          <w:szCs w:val="22"/>
        </w:rPr>
        <w:t>);</w:t>
      </w:r>
      <w:r w:rsidR="004B1AFA" w:rsidRPr="003D4192">
        <w:rPr>
          <w:sz w:val="22"/>
          <w:szCs w:val="22"/>
        </w:rPr>
        <w:t xml:space="preserve"> </w:t>
      </w:r>
      <w:r w:rsidRPr="003D4192">
        <w:rPr>
          <w:sz w:val="22"/>
          <w:szCs w:val="22"/>
        </w:rPr>
        <w:t xml:space="preserve">Marca </w:t>
      </w:r>
      <w:proofErr w:type="spellStart"/>
      <w:r w:rsidRPr="003D4192">
        <w:rPr>
          <w:sz w:val="22"/>
          <w:szCs w:val="22"/>
        </w:rPr>
        <w:t>Crumair</w:t>
      </w:r>
      <w:proofErr w:type="spellEnd"/>
      <w:r w:rsidR="004B1AFA" w:rsidRPr="003D4192">
        <w:rPr>
          <w:sz w:val="22"/>
          <w:szCs w:val="22"/>
        </w:rPr>
        <w:t xml:space="preserve">; </w:t>
      </w:r>
      <w:bookmarkStart w:id="62" w:name="_Toc488338398"/>
      <w:r w:rsidRPr="003D4192">
        <w:rPr>
          <w:b/>
          <w:bCs/>
          <w:sz w:val="22"/>
          <w:szCs w:val="22"/>
        </w:rPr>
        <w:t>Congeladores</w:t>
      </w:r>
      <w:bookmarkEnd w:id="62"/>
      <w:r w:rsidR="00E37D26" w:rsidRPr="003D4192">
        <w:rPr>
          <w:b/>
          <w:bCs/>
          <w:sz w:val="22"/>
          <w:szCs w:val="22"/>
        </w:rPr>
        <w:t xml:space="preserve">: </w:t>
      </w:r>
      <w:r w:rsidRPr="003D4192">
        <w:rPr>
          <w:sz w:val="22"/>
          <w:szCs w:val="22"/>
        </w:rPr>
        <w:t xml:space="preserve">-80⁰C marca </w:t>
      </w:r>
      <w:proofErr w:type="spellStart"/>
      <w:r w:rsidRPr="003D4192">
        <w:rPr>
          <w:sz w:val="22"/>
          <w:szCs w:val="22"/>
        </w:rPr>
        <w:t>Froilabo</w:t>
      </w:r>
      <w:proofErr w:type="spellEnd"/>
      <w:r w:rsidR="00E37D26" w:rsidRPr="003D4192">
        <w:rPr>
          <w:sz w:val="22"/>
          <w:szCs w:val="22"/>
        </w:rPr>
        <w:t xml:space="preserve"> (</w:t>
      </w:r>
      <w:r w:rsidRPr="003D4192">
        <w:rPr>
          <w:sz w:val="22"/>
          <w:szCs w:val="22"/>
        </w:rPr>
        <w:t>modelo BMT690</w:t>
      </w:r>
      <w:r w:rsidR="00E37D26" w:rsidRPr="003D4192">
        <w:rPr>
          <w:sz w:val="22"/>
          <w:szCs w:val="22"/>
        </w:rPr>
        <w:t>);</w:t>
      </w:r>
      <w:r w:rsidR="004B1AFA" w:rsidRPr="003D4192">
        <w:rPr>
          <w:sz w:val="22"/>
          <w:szCs w:val="22"/>
        </w:rPr>
        <w:t xml:space="preserve"> </w:t>
      </w:r>
      <w:r w:rsidRPr="003D4192">
        <w:rPr>
          <w:sz w:val="22"/>
          <w:szCs w:val="22"/>
        </w:rPr>
        <w:t xml:space="preserve">-20 ⁰C marca Liebherr, </w:t>
      </w:r>
      <w:r w:rsidR="00E37D26" w:rsidRPr="003D4192">
        <w:rPr>
          <w:sz w:val="22"/>
          <w:szCs w:val="22"/>
        </w:rPr>
        <w:t>(</w:t>
      </w:r>
      <w:r w:rsidRPr="003D4192">
        <w:rPr>
          <w:sz w:val="22"/>
          <w:szCs w:val="22"/>
        </w:rPr>
        <w:t xml:space="preserve">modelo </w:t>
      </w:r>
      <w:proofErr w:type="spellStart"/>
      <w:r w:rsidRPr="003D4192">
        <w:rPr>
          <w:sz w:val="22"/>
          <w:szCs w:val="22"/>
        </w:rPr>
        <w:t>Comfort</w:t>
      </w:r>
      <w:proofErr w:type="spellEnd"/>
      <w:r w:rsidRPr="003D4192">
        <w:rPr>
          <w:sz w:val="22"/>
          <w:szCs w:val="22"/>
        </w:rPr>
        <w:t xml:space="preserve"> </w:t>
      </w:r>
      <w:proofErr w:type="spellStart"/>
      <w:r w:rsidRPr="003D4192">
        <w:rPr>
          <w:sz w:val="22"/>
          <w:szCs w:val="22"/>
        </w:rPr>
        <w:t>Nofrost</w:t>
      </w:r>
      <w:proofErr w:type="spellEnd"/>
      <w:r w:rsidR="00E37D26" w:rsidRPr="003D4192">
        <w:rPr>
          <w:sz w:val="22"/>
          <w:szCs w:val="22"/>
        </w:rPr>
        <w:t>);</w:t>
      </w:r>
      <w:ins w:id="63" w:author="Lucia Gimeno Mallench" w:date="2019-06-23T08:49:00Z">
        <w:r w:rsidR="002667A5" w:rsidRPr="003D4192">
          <w:rPr>
            <w:sz w:val="22"/>
            <w:szCs w:val="22"/>
          </w:rPr>
          <w:t xml:space="preserve"> </w:t>
        </w:r>
      </w:ins>
      <w:r w:rsidRPr="003D4192">
        <w:rPr>
          <w:sz w:val="22"/>
          <w:szCs w:val="22"/>
        </w:rPr>
        <w:t>4 ⁰C Nevera Lynx</w:t>
      </w:r>
      <w:r w:rsidR="004B1AFA" w:rsidRPr="003D4192">
        <w:rPr>
          <w:sz w:val="22"/>
          <w:szCs w:val="22"/>
        </w:rPr>
        <w:t xml:space="preserve">; </w:t>
      </w:r>
      <w:r w:rsidRPr="003D4192">
        <w:rPr>
          <w:b/>
          <w:bCs/>
          <w:sz w:val="22"/>
          <w:szCs w:val="22"/>
        </w:rPr>
        <w:t>Ultracentrífuga</w:t>
      </w:r>
      <w:r w:rsidR="00E37D26" w:rsidRPr="003D4192">
        <w:rPr>
          <w:b/>
          <w:bCs/>
          <w:sz w:val="22"/>
          <w:szCs w:val="22"/>
        </w:rPr>
        <w:t xml:space="preserve">: </w:t>
      </w:r>
      <w:r w:rsidR="00943F93" w:rsidRPr="003D4192">
        <w:rPr>
          <w:color w:val="000000" w:themeColor="text1"/>
          <w:sz w:val="22"/>
          <w:szCs w:val="22"/>
        </w:rPr>
        <w:t xml:space="preserve">Beckman Optima XL-100 K </w:t>
      </w:r>
      <w:proofErr w:type="spellStart"/>
      <w:r w:rsidR="00943F93" w:rsidRPr="003D4192">
        <w:rPr>
          <w:color w:val="000000" w:themeColor="text1"/>
          <w:sz w:val="22"/>
          <w:szCs w:val="22"/>
        </w:rPr>
        <w:t>Ultracentrifuge</w:t>
      </w:r>
      <w:proofErr w:type="spellEnd"/>
      <w:r w:rsidR="00943F93" w:rsidRPr="003D4192">
        <w:rPr>
          <w:color w:val="000000" w:themeColor="text1"/>
          <w:sz w:val="22"/>
          <w:szCs w:val="22"/>
        </w:rPr>
        <w:t>; rotor 70.1 Ti</w:t>
      </w:r>
      <w:r w:rsidR="0011168E" w:rsidRPr="003D4192">
        <w:rPr>
          <w:color w:val="000000" w:themeColor="text1"/>
          <w:sz w:val="22"/>
          <w:szCs w:val="22"/>
        </w:rPr>
        <w:t>)</w:t>
      </w:r>
      <w:r w:rsidR="00534B2D" w:rsidRPr="003D4192">
        <w:rPr>
          <w:color w:val="000000" w:themeColor="text1"/>
          <w:sz w:val="22"/>
          <w:szCs w:val="22"/>
        </w:rPr>
        <w:t xml:space="preserve">. </w:t>
      </w:r>
      <w:r w:rsidR="00767A09" w:rsidRPr="003D4192">
        <w:rPr>
          <w:b/>
          <w:bCs/>
          <w:color w:val="000000" w:themeColor="text1"/>
          <w:sz w:val="22"/>
          <w:szCs w:val="22"/>
        </w:rPr>
        <w:t xml:space="preserve">Block </w:t>
      </w:r>
      <w:proofErr w:type="spellStart"/>
      <w:r w:rsidR="00767A09" w:rsidRPr="003D4192">
        <w:rPr>
          <w:b/>
          <w:bCs/>
          <w:color w:val="000000" w:themeColor="text1"/>
          <w:sz w:val="22"/>
          <w:szCs w:val="22"/>
        </w:rPr>
        <w:t>heater</w:t>
      </w:r>
      <w:proofErr w:type="spellEnd"/>
      <w:r w:rsidR="00534B2D" w:rsidRPr="003D4192">
        <w:rPr>
          <w:b/>
          <w:bCs/>
          <w:color w:val="000000" w:themeColor="text1"/>
          <w:sz w:val="22"/>
          <w:szCs w:val="22"/>
        </w:rPr>
        <w:t>:</w:t>
      </w:r>
      <w:r w:rsidR="00767A09" w:rsidRPr="003D4192">
        <w:rPr>
          <w:color w:val="000000" w:themeColor="text1"/>
          <w:sz w:val="22"/>
          <w:szCs w:val="22"/>
        </w:rPr>
        <w:t xml:space="preserve"> Marca Stuart (modelo SBH130D);</w:t>
      </w:r>
      <w:r w:rsidR="00913362">
        <w:rPr>
          <w:color w:val="000000" w:themeColor="text1"/>
          <w:sz w:val="22"/>
          <w:szCs w:val="22"/>
        </w:rPr>
        <w:t xml:space="preserve"> </w:t>
      </w:r>
      <w:r w:rsidR="00913362">
        <w:rPr>
          <w:b/>
          <w:bCs/>
          <w:color w:val="000000" w:themeColor="text1"/>
          <w:sz w:val="22"/>
          <w:szCs w:val="22"/>
        </w:rPr>
        <w:t xml:space="preserve">Tubos de ultracentrífuga: </w:t>
      </w:r>
      <w:proofErr w:type="spellStart"/>
      <w:r w:rsidR="00913362">
        <w:rPr>
          <w:color w:val="000000" w:themeColor="text1"/>
          <w:sz w:val="22"/>
          <w:szCs w:val="22"/>
        </w:rPr>
        <w:t>Bottle</w:t>
      </w:r>
      <w:proofErr w:type="spellEnd"/>
      <w:r w:rsidR="00913362">
        <w:rPr>
          <w:color w:val="000000" w:themeColor="text1"/>
          <w:sz w:val="22"/>
          <w:szCs w:val="22"/>
        </w:rPr>
        <w:t xml:space="preserve"> </w:t>
      </w:r>
      <w:proofErr w:type="spellStart"/>
      <w:r w:rsidR="00913362">
        <w:rPr>
          <w:color w:val="000000" w:themeColor="text1"/>
          <w:sz w:val="22"/>
          <w:szCs w:val="22"/>
        </w:rPr>
        <w:t>assy</w:t>
      </w:r>
      <w:proofErr w:type="spellEnd"/>
      <w:r w:rsidR="00913362">
        <w:rPr>
          <w:color w:val="000000" w:themeColor="text1"/>
          <w:sz w:val="22"/>
          <w:szCs w:val="22"/>
        </w:rPr>
        <w:t xml:space="preserve">, PC 10.4 </w:t>
      </w:r>
      <w:proofErr w:type="spellStart"/>
      <w:r w:rsidR="00913362">
        <w:rPr>
          <w:color w:val="000000" w:themeColor="text1"/>
          <w:sz w:val="22"/>
          <w:szCs w:val="22"/>
        </w:rPr>
        <w:t>mL</w:t>
      </w:r>
      <w:proofErr w:type="spellEnd"/>
      <w:r w:rsidR="00767A09" w:rsidRPr="003D4192">
        <w:rPr>
          <w:color w:val="000000" w:themeColor="text1"/>
          <w:sz w:val="22"/>
          <w:szCs w:val="22"/>
        </w:rPr>
        <w:t xml:space="preserve"> </w:t>
      </w:r>
      <w:r w:rsidR="00913362">
        <w:rPr>
          <w:color w:val="000000" w:themeColor="text1"/>
          <w:sz w:val="22"/>
          <w:szCs w:val="22"/>
        </w:rPr>
        <w:t>(REF. 355603);</w:t>
      </w:r>
      <w:r w:rsidR="00534B2D" w:rsidRPr="003D4192">
        <w:rPr>
          <w:b/>
          <w:bCs/>
          <w:color w:val="000000" w:themeColor="text1"/>
          <w:sz w:val="22"/>
          <w:szCs w:val="22"/>
        </w:rPr>
        <w:t xml:space="preserve"> </w:t>
      </w:r>
      <w:proofErr w:type="spellStart"/>
      <w:r w:rsidR="00534B2D" w:rsidRPr="003D4192">
        <w:rPr>
          <w:b/>
          <w:bCs/>
          <w:sz w:val="22"/>
          <w:szCs w:val="22"/>
        </w:rPr>
        <w:t>Nanodrop</w:t>
      </w:r>
      <w:proofErr w:type="spellEnd"/>
      <w:r w:rsidR="00534B2D" w:rsidRPr="003D4192">
        <w:rPr>
          <w:b/>
          <w:bCs/>
          <w:sz w:val="22"/>
          <w:szCs w:val="22"/>
        </w:rPr>
        <w:t>:</w:t>
      </w:r>
      <w:r w:rsidR="00534B2D" w:rsidRPr="003D4192">
        <w:rPr>
          <w:b/>
          <w:bCs/>
          <w:color w:val="FF0000"/>
          <w:sz w:val="22"/>
          <w:szCs w:val="22"/>
        </w:rPr>
        <w:t xml:space="preserve"> </w:t>
      </w:r>
      <w:r w:rsidR="00713D0F" w:rsidRPr="003D4192">
        <w:rPr>
          <w:sz w:val="22"/>
          <w:szCs w:val="22"/>
        </w:rPr>
        <w:t xml:space="preserve">Espectrofotómetro </w:t>
      </w:r>
      <w:proofErr w:type="spellStart"/>
      <w:r w:rsidR="00713D0F" w:rsidRPr="003D4192">
        <w:rPr>
          <w:sz w:val="22"/>
          <w:szCs w:val="22"/>
        </w:rPr>
        <w:t>Nanodrop</w:t>
      </w:r>
      <w:proofErr w:type="spellEnd"/>
      <w:r w:rsidR="00713D0F" w:rsidRPr="003D4192">
        <w:rPr>
          <w:sz w:val="22"/>
          <w:szCs w:val="22"/>
        </w:rPr>
        <w:t xml:space="preserve"> 2000.</w:t>
      </w:r>
      <w:r w:rsidR="005C22FF">
        <w:rPr>
          <w:b/>
          <w:bCs/>
          <w:color w:val="FF0000"/>
          <w:sz w:val="22"/>
          <w:szCs w:val="22"/>
        </w:rPr>
        <w:t xml:space="preserve"> </w:t>
      </w:r>
      <w:proofErr w:type="spellStart"/>
      <w:r w:rsidR="00534B2D" w:rsidRPr="009A425E">
        <w:rPr>
          <w:b/>
          <w:bCs/>
          <w:color w:val="000000" w:themeColor="text1"/>
          <w:sz w:val="22"/>
          <w:szCs w:val="22"/>
          <w:lang w:val="en-US"/>
        </w:rPr>
        <w:t>Termociclador</w:t>
      </w:r>
      <w:r w:rsidR="005A699F" w:rsidRPr="009A425E">
        <w:rPr>
          <w:b/>
          <w:bCs/>
          <w:color w:val="000000" w:themeColor="text1"/>
          <w:sz w:val="22"/>
          <w:szCs w:val="22"/>
          <w:lang w:val="en-US"/>
        </w:rPr>
        <w:t>es</w:t>
      </w:r>
      <w:proofErr w:type="spellEnd"/>
      <w:r w:rsidR="00534B2D" w:rsidRPr="009A425E">
        <w:rPr>
          <w:b/>
          <w:bCs/>
          <w:color w:val="000000" w:themeColor="text1"/>
          <w:sz w:val="22"/>
          <w:szCs w:val="22"/>
          <w:lang w:val="en-US"/>
        </w:rPr>
        <w:t>:</w:t>
      </w:r>
      <w:r w:rsidR="005A699F" w:rsidRPr="009A425E">
        <w:rPr>
          <w:sz w:val="22"/>
          <w:szCs w:val="22"/>
          <w:lang w:val="en-US"/>
        </w:rPr>
        <w:t xml:space="preserve"> </w:t>
      </w:r>
      <w:proofErr w:type="spellStart"/>
      <w:r w:rsidR="005A699F" w:rsidRPr="009A425E">
        <w:rPr>
          <w:sz w:val="22"/>
          <w:szCs w:val="22"/>
          <w:lang w:val="en-US"/>
        </w:rPr>
        <w:t>marca</w:t>
      </w:r>
      <w:proofErr w:type="spellEnd"/>
      <w:r w:rsidR="005A699F" w:rsidRPr="009A425E">
        <w:rPr>
          <w:sz w:val="22"/>
          <w:szCs w:val="22"/>
          <w:lang w:val="en-US"/>
        </w:rPr>
        <w:t xml:space="preserve"> Applied Biosystems</w:t>
      </w:r>
      <w:r w:rsidR="00767A09" w:rsidRPr="009A425E">
        <w:rPr>
          <w:sz w:val="22"/>
          <w:szCs w:val="22"/>
          <w:lang w:val="en-US"/>
        </w:rPr>
        <w:t xml:space="preserve"> </w:t>
      </w:r>
      <w:r w:rsidR="005A699F" w:rsidRPr="009A425E">
        <w:rPr>
          <w:sz w:val="22"/>
          <w:szCs w:val="22"/>
          <w:lang w:val="en-US"/>
        </w:rPr>
        <w:t>(</w:t>
      </w:r>
      <w:proofErr w:type="spellStart"/>
      <w:r w:rsidR="005A699F" w:rsidRPr="009A425E">
        <w:rPr>
          <w:sz w:val="22"/>
          <w:szCs w:val="22"/>
          <w:lang w:val="en-US"/>
        </w:rPr>
        <w:t>modelos</w:t>
      </w:r>
      <w:proofErr w:type="spellEnd"/>
      <w:r w:rsidR="005A699F" w:rsidRPr="009A425E">
        <w:rPr>
          <w:sz w:val="22"/>
          <w:szCs w:val="22"/>
          <w:lang w:val="en-US"/>
        </w:rPr>
        <w:t xml:space="preserve"> </w:t>
      </w:r>
      <w:proofErr w:type="spellStart"/>
      <w:r w:rsidR="005A699F" w:rsidRPr="009A425E">
        <w:rPr>
          <w:sz w:val="22"/>
          <w:szCs w:val="22"/>
          <w:lang w:val="en-US"/>
        </w:rPr>
        <w:t>GeneAmp</w:t>
      </w:r>
      <w:proofErr w:type="spellEnd"/>
      <w:r w:rsidR="005A699F" w:rsidRPr="009A425E">
        <w:rPr>
          <w:sz w:val="22"/>
          <w:szCs w:val="22"/>
          <w:lang w:val="en-US"/>
        </w:rPr>
        <w:t xml:space="preserve">® PCR System 9700; 7900HT Fast Real-Time PCR System; </w:t>
      </w:r>
      <w:proofErr w:type="spellStart"/>
      <w:r w:rsidR="005A699F" w:rsidRPr="009A425E">
        <w:rPr>
          <w:sz w:val="22"/>
          <w:szCs w:val="22"/>
          <w:lang w:val="en-US"/>
        </w:rPr>
        <w:t>QuantStudio</w:t>
      </w:r>
      <w:proofErr w:type="spellEnd"/>
      <w:r w:rsidR="005A699F" w:rsidRPr="009A425E">
        <w:rPr>
          <w:sz w:val="22"/>
          <w:szCs w:val="22"/>
          <w:lang w:val="en-US"/>
        </w:rPr>
        <w:t>® 5 Real-Time PCR Systems)</w:t>
      </w:r>
      <w:r w:rsidR="00767A09" w:rsidRPr="009A425E">
        <w:rPr>
          <w:sz w:val="22"/>
          <w:szCs w:val="22"/>
          <w:lang w:val="en-US"/>
        </w:rPr>
        <w:t>;</w:t>
      </w:r>
      <w:r w:rsidR="005A699F" w:rsidRPr="009A425E">
        <w:rPr>
          <w:sz w:val="22"/>
          <w:szCs w:val="22"/>
          <w:lang w:val="en-US"/>
        </w:rPr>
        <w:t xml:space="preserve"> </w:t>
      </w:r>
      <w:proofErr w:type="spellStart"/>
      <w:r w:rsidR="005C22FF" w:rsidRPr="009A425E">
        <w:rPr>
          <w:color w:val="000000" w:themeColor="text1"/>
          <w:sz w:val="22"/>
          <w:szCs w:val="22"/>
          <w:lang w:val="en-US"/>
        </w:rPr>
        <w:t>Termociclador</w:t>
      </w:r>
      <w:proofErr w:type="spellEnd"/>
      <w:r w:rsidR="005C22FF" w:rsidRPr="009A425E">
        <w:rPr>
          <w:color w:val="000000" w:themeColor="text1"/>
          <w:sz w:val="22"/>
          <w:szCs w:val="22"/>
          <w:lang w:val="en-US"/>
        </w:rPr>
        <w:t xml:space="preserve"> </w:t>
      </w:r>
      <w:proofErr w:type="spellStart"/>
      <w:r w:rsidR="005C22FF" w:rsidRPr="009A425E">
        <w:rPr>
          <w:color w:val="000000" w:themeColor="text1"/>
          <w:sz w:val="22"/>
          <w:szCs w:val="22"/>
          <w:lang w:val="en-US"/>
        </w:rPr>
        <w:t>Veriti</w:t>
      </w:r>
      <w:proofErr w:type="spellEnd"/>
      <w:r w:rsidR="005C22FF" w:rsidRPr="009A425E">
        <w:rPr>
          <w:color w:val="000000" w:themeColor="text1"/>
          <w:sz w:val="22"/>
          <w:szCs w:val="22"/>
          <w:lang w:val="en-US"/>
        </w:rPr>
        <w:t xml:space="preserve"> 96 Well Thermal Cycler (Applied Biosystem); </w:t>
      </w:r>
      <w:proofErr w:type="spellStart"/>
      <w:r w:rsidR="00534B2D" w:rsidRPr="009A425E">
        <w:rPr>
          <w:b/>
          <w:bCs/>
          <w:color w:val="000000" w:themeColor="text1"/>
          <w:sz w:val="22"/>
          <w:szCs w:val="22"/>
          <w:lang w:val="en-US"/>
        </w:rPr>
        <w:t>Cabina</w:t>
      </w:r>
      <w:proofErr w:type="spellEnd"/>
      <w:r w:rsidR="00534B2D" w:rsidRPr="009A425E">
        <w:rPr>
          <w:b/>
          <w:bCs/>
          <w:color w:val="000000" w:themeColor="text1"/>
          <w:sz w:val="22"/>
          <w:szCs w:val="22"/>
          <w:lang w:val="en-US"/>
        </w:rPr>
        <w:t xml:space="preserve"> de </w:t>
      </w:r>
      <w:proofErr w:type="spellStart"/>
      <w:r w:rsidR="00534B2D" w:rsidRPr="009A425E">
        <w:rPr>
          <w:b/>
          <w:bCs/>
          <w:color w:val="000000" w:themeColor="text1"/>
          <w:sz w:val="22"/>
          <w:szCs w:val="22"/>
          <w:lang w:val="en-US"/>
        </w:rPr>
        <w:t>hipoxia</w:t>
      </w:r>
      <w:proofErr w:type="spellEnd"/>
      <w:r w:rsidR="00534B2D" w:rsidRPr="009A425E">
        <w:rPr>
          <w:b/>
          <w:bCs/>
          <w:color w:val="000000" w:themeColor="text1"/>
          <w:sz w:val="22"/>
          <w:szCs w:val="22"/>
          <w:lang w:val="en-US"/>
        </w:rPr>
        <w:t xml:space="preserve">: </w:t>
      </w:r>
      <w:proofErr w:type="spellStart"/>
      <w:r w:rsidR="00534B2D" w:rsidRPr="009A425E">
        <w:rPr>
          <w:sz w:val="22"/>
          <w:szCs w:val="22"/>
          <w:lang w:val="en-US"/>
        </w:rPr>
        <w:t>whitley</w:t>
      </w:r>
      <w:proofErr w:type="spellEnd"/>
      <w:r w:rsidR="00534B2D" w:rsidRPr="009A425E">
        <w:rPr>
          <w:sz w:val="22"/>
          <w:szCs w:val="22"/>
          <w:lang w:val="en-US"/>
        </w:rPr>
        <w:t xml:space="preserve"> H35 HEPA </w:t>
      </w:r>
      <w:proofErr w:type="spellStart"/>
      <w:r w:rsidR="00534B2D" w:rsidRPr="009A425E">
        <w:rPr>
          <w:sz w:val="22"/>
          <w:szCs w:val="22"/>
          <w:lang w:val="en-US"/>
        </w:rPr>
        <w:t>hypoxystation</w:t>
      </w:r>
      <w:proofErr w:type="spellEnd"/>
      <w:r w:rsidR="00767A09" w:rsidRPr="009A425E">
        <w:rPr>
          <w:i/>
          <w:iCs/>
          <w:sz w:val="22"/>
          <w:szCs w:val="22"/>
          <w:lang w:val="en-US"/>
        </w:rPr>
        <w:t>;</w:t>
      </w:r>
      <w:r w:rsidR="00767A09" w:rsidRPr="009A425E">
        <w:rPr>
          <w:b/>
          <w:bCs/>
          <w:sz w:val="22"/>
          <w:szCs w:val="22"/>
          <w:lang w:val="en-US"/>
        </w:rPr>
        <w:t xml:space="preserve"> </w:t>
      </w:r>
      <w:proofErr w:type="spellStart"/>
      <w:r w:rsidR="00767A09" w:rsidRPr="009A425E">
        <w:rPr>
          <w:b/>
          <w:bCs/>
          <w:sz w:val="22"/>
          <w:szCs w:val="22"/>
          <w:lang w:val="en-US"/>
        </w:rPr>
        <w:t>Tubos</w:t>
      </w:r>
      <w:proofErr w:type="spellEnd"/>
      <w:r w:rsidR="00767A09" w:rsidRPr="009A425E">
        <w:rPr>
          <w:b/>
          <w:bCs/>
          <w:sz w:val="22"/>
          <w:szCs w:val="22"/>
          <w:lang w:val="en-US"/>
        </w:rPr>
        <w:t xml:space="preserve"> vacutainer:</w:t>
      </w:r>
      <w:r w:rsidR="00ED09A8" w:rsidRPr="009A425E">
        <w:rPr>
          <w:b/>
          <w:bCs/>
          <w:sz w:val="22"/>
          <w:szCs w:val="22"/>
          <w:lang w:val="en-US"/>
        </w:rPr>
        <w:t xml:space="preserve"> </w:t>
      </w:r>
      <w:r w:rsidR="00ED09A8" w:rsidRPr="009A425E">
        <w:rPr>
          <w:sz w:val="22"/>
          <w:szCs w:val="22"/>
          <w:lang w:val="en-US"/>
        </w:rPr>
        <w:t xml:space="preserve">BD Vacutainer® CPT™ </w:t>
      </w:r>
      <w:proofErr w:type="spellStart"/>
      <w:r w:rsidR="00ED09A8" w:rsidRPr="009A425E">
        <w:rPr>
          <w:sz w:val="22"/>
          <w:szCs w:val="22"/>
          <w:lang w:val="en-US"/>
        </w:rPr>
        <w:t>Ficoll</w:t>
      </w:r>
      <w:proofErr w:type="spellEnd"/>
      <w:r w:rsidR="00ED09A8" w:rsidRPr="009A425E">
        <w:rPr>
          <w:sz w:val="22"/>
          <w:szCs w:val="22"/>
          <w:lang w:val="en-US"/>
        </w:rPr>
        <w:t xml:space="preserve">™: 2.0 </w:t>
      </w:r>
      <w:proofErr w:type="spellStart"/>
      <w:r w:rsidR="00ED09A8" w:rsidRPr="009A425E">
        <w:rPr>
          <w:sz w:val="22"/>
          <w:szCs w:val="22"/>
          <w:lang w:val="en-US"/>
        </w:rPr>
        <w:t>mL</w:t>
      </w:r>
      <w:r w:rsidR="00713D0F" w:rsidRPr="009A425E">
        <w:rPr>
          <w:sz w:val="22"/>
          <w:szCs w:val="22"/>
          <w:lang w:val="en-US"/>
        </w:rPr>
        <w:t>.</w:t>
      </w:r>
      <w:proofErr w:type="spellEnd"/>
      <w:r w:rsidR="00713D0F" w:rsidRPr="009A425E">
        <w:rPr>
          <w:sz w:val="22"/>
          <w:szCs w:val="22"/>
          <w:lang w:val="en-US"/>
        </w:rPr>
        <w:t xml:space="preserve"> </w:t>
      </w:r>
      <w:r w:rsidR="005C22FF" w:rsidRPr="009A425E">
        <w:rPr>
          <w:b/>
          <w:bCs/>
          <w:color w:val="000000" w:themeColor="text1"/>
          <w:sz w:val="22"/>
          <w:szCs w:val="22"/>
          <w:lang w:val="en-US"/>
        </w:rPr>
        <w:t>Microarrays</w:t>
      </w:r>
      <w:r w:rsidR="005C22FF" w:rsidRPr="009A425E">
        <w:rPr>
          <w:color w:val="000000" w:themeColor="text1"/>
          <w:sz w:val="22"/>
          <w:szCs w:val="22"/>
          <w:lang w:val="en-US"/>
        </w:rPr>
        <w:t xml:space="preserve">: </w:t>
      </w:r>
      <w:proofErr w:type="spellStart"/>
      <w:r w:rsidR="005C22FF" w:rsidRPr="009A425E">
        <w:rPr>
          <w:color w:val="000000" w:themeColor="text1"/>
          <w:sz w:val="22"/>
          <w:szCs w:val="22"/>
          <w:lang w:val="en-US"/>
        </w:rPr>
        <w:t>GeneChip</w:t>
      </w:r>
      <w:proofErr w:type="spellEnd"/>
      <w:r w:rsidR="005C22FF" w:rsidRPr="003D4192">
        <w:rPr>
          <w:color w:val="000000" w:themeColor="text1"/>
          <w:sz w:val="22"/>
          <w:szCs w:val="22"/>
        </w:rPr>
        <w:sym w:font="Symbol" w:char="F0E2"/>
      </w:r>
      <w:r w:rsidR="005C22FF" w:rsidRPr="009A425E">
        <w:rPr>
          <w:color w:val="000000" w:themeColor="text1"/>
          <w:sz w:val="22"/>
          <w:szCs w:val="22"/>
          <w:lang w:val="en-US"/>
        </w:rPr>
        <w:t>miRNA 4.0 Array</w:t>
      </w:r>
      <w:r w:rsidR="005C22FF" w:rsidRPr="009A425E">
        <w:rPr>
          <w:rStyle w:val="Refdecomentario"/>
          <w:sz w:val="22"/>
          <w:szCs w:val="22"/>
          <w:lang w:val="en-US"/>
        </w:rPr>
        <w:t xml:space="preserve"> </w:t>
      </w:r>
      <w:r w:rsidR="005C22FF" w:rsidRPr="009A425E">
        <w:rPr>
          <w:color w:val="000000" w:themeColor="text1"/>
          <w:sz w:val="22"/>
          <w:szCs w:val="22"/>
          <w:lang w:val="en-US"/>
        </w:rPr>
        <w:t xml:space="preserve">Affymetrix; </w:t>
      </w:r>
      <w:proofErr w:type="spellStart"/>
      <w:r w:rsidR="005C22FF" w:rsidRPr="009A425E">
        <w:rPr>
          <w:b/>
          <w:bCs/>
          <w:color w:val="000000" w:themeColor="text1"/>
          <w:sz w:val="22"/>
          <w:szCs w:val="22"/>
          <w:lang w:val="en-US"/>
        </w:rPr>
        <w:t>Horno</w:t>
      </w:r>
      <w:proofErr w:type="spellEnd"/>
      <w:r w:rsidR="005C22FF" w:rsidRPr="009A425E">
        <w:rPr>
          <w:b/>
          <w:bCs/>
          <w:color w:val="000000" w:themeColor="text1"/>
          <w:sz w:val="22"/>
          <w:szCs w:val="22"/>
          <w:lang w:val="en-US"/>
        </w:rPr>
        <w:t xml:space="preserve"> de </w:t>
      </w:r>
      <w:proofErr w:type="spellStart"/>
      <w:r w:rsidR="005C22FF" w:rsidRPr="009A425E">
        <w:rPr>
          <w:b/>
          <w:bCs/>
          <w:color w:val="000000" w:themeColor="text1"/>
          <w:sz w:val="22"/>
          <w:szCs w:val="22"/>
          <w:lang w:val="en-US"/>
        </w:rPr>
        <w:t>hibridación</w:t>
      </w:r>
      <w:proofErr w:type="spellEnd"/>
      <w:r w:rsidR="005C22FF" w:rsidRPr="009A425E">
        <w:rPr>
          <w:b/>
          <w:bCs/>
          <w:color w:val="000000" w:themeColor="text1"/>
          <w:sz w:val="22"/>
          <w:szCs w:val="22"/>
          <w:lang w:val="en-US"/>
        </w:rPr>
        <w:t>:</w:t>
      </w:r>
      <w:r w:rsidR="005C22FF" w:rsidRPr="009A425E">
        <w:rPr>
          <w:color w:val="000000" w:themeColor="text1"/>
          <w:sz w:val="22"/>
          <w:szCs w:val="22"/>
          <w:lang w:val="en-US"/>
        </w:rPr>
        <w:t xml:space="preserve"> Hybridization Oven 640 (Affymetrix, Santa Clara, CA, USA); </w:t>
      </w:r>
      <w:proofErr w:type="spellStart"/>
      <w:r w:rsidR="005C22FF" w:rsidRPr="009A425E">
        <w:rPr>
          <w:b/>
          <w:bCs/>
          <w:color w:val="000000" w:themeColor="text1"/>
          <w:sz w:val="22"/>
          <w:szCs w:val="22"/>
          <w:lang w:val="en-US"/>
        </w:rPr>
        <w:t>Estación</w:t>
      </w:r>
      <w:proofErr w:type="spellEnd"/>
      <w:r w:rsidR="005C22FF" w:rsidRPr="009A425E">
        <w:rPr>
          <w:b/>
          <w:bCs/>
          <w:color w:val="000000" w:themeColor="text1"/>
          <w:sz w:val="22"/>
          <w:szCs w:val="22"/>
          <w:lang w:val="en-US"/>
        </w:rPr>
        <w:t xml:space="preserve"> de </w:t>
      </w:r>
      <w:proofErr w:type="spellStart"/>
      <w:r w:rsidR="005C22FF" w:rsidRPr="009A425E">
        <w:rPr>
          <w:b/>
          <w:bCs/>
          <w:color w:val="000000" w:themeColor="text1"/>
          <w:sz w:val="22"/>
          <w:szCs w:val="22"/>
          <w:lang w:val="en-US"/>
        </w:rPr>
        <w:t>lavados</w:t>
      </w:r>
      <w:proofErr w:type="spellEnd"/>
      <w:r w:rsidR="005C22FF" w:rsidRPr="009A425E">
        <w:rPr>
          <w:b/>
          <w:bCs/>
          <w:color w:val="000000" w:themeColor="text1"/>
          <w:sz w:val="22"/>
          <w:szCs w:val="22"/>
          <w:lang w:val="en-US"/>
        </w:rPr>
        <w:t>:</w:t>
      </w:r>
      <w:r w:rsidR="005C22FF" w:rsidRPr="009A425E">
        <w:rPr>
          <w:color w:val="000000" w:themeColor="text1"/>
          <w:sz w:val="22"/>
          <w:szCs w:val="22"/>
          <w:lang w:val="en-US"/>
        </w:rPr>
        <w:t xml:space="preserve"> </w:t>
      </w:r>
      <w:proofErr w:type="spellStart"/>
      <w:r w:rsidR="005C22FF" w:rsidRPr="009A425E">
        <w:rPr>
          <w:color w:val="000000" w:themeColor="text1"/>
          <w:sz w:val="22"/>
          <w:szCs w:val="22"/>
          <w:lang w:val="en-US"/>
        </w:rPr>
        <w:t>GeneChip</w:t>
      </w:r>
      <w:proofErr w:type="spellEnd"/>
      <w:r w:rsidR="005C22FF" w:rsidRPr="003D4192">
        <w:rPr>
          <w:color w:val="000000" w:themeColor="text1"/>
          <w:sz w:val="22"/>
          <w:szCs w:val="22"/>
        </w:rPr>
        <w:sym w:font="Symbol" w:char="F0E2"/>
      </w:r>
      <w:r w:rsidR="005C22FF" w:rsidRPr="009A425E">
        <w:rPr>
          <w:color w:val="000000" w:themeColor="text1"/>
          <w:sz w:val="22"/>
          <w:szCs w:val="22"/>
          <w:lang w:val="en-US"/>
        </w:rPr>
        <w:t xml:space="preserve">Fluidics Station 450 (Affymetrix, Santa Clara, CA, USA); </w:t>
      </w:r>
      <w:proofErr w:type="spellStart"/>
      <w:r w:rsidR="005C22FF" w:rsidRPr="009A425E">
        <w:rPr>
          <w:color w:val="000000" w:themeColor="text1"/>
          <w:sz w:val="22"/>
          <w:szCs w:val="22"/>
          <w:lang w:val="en-US"/>
        </w:rPr>
        <w:t>GeneChip</w:t>
      </w:r>
      <w:proofErr w:type="spellEnd"/>
      <w:r w:rsidR="005C22FF" w:rsidRPr="003D4192">
        <w:rPr>
          <w:color w:val="000000" w:themeColor="text1"/>
          <w:sz w:val="22"/>
          <w:szCs w:val="22"/>
        </w:rPr>
        <w:sym w:font="Symbol" w:char="F0E2"/>
      </w:r>
      <w:r w:rsidR="005C22FF" w:rsidRPr="009A425E">
        <w:rPr>
          <w:color w:val="000000" w:themeColor="text1"/>
          <w:sz w:val="22"/>
          <w:szCs w:val="22"/>
          <w:lang w:val="en-US"/>
        </w:rPr>
        <w:t>Scanner 3000 7G (Affymetrix, Santa Clara, CA, USA)</w:t>
      </w:r>
      <w:r w:rsidR="005C22FF" w:rsidRPr="009A425E">
        <w:rPr>
          <w:lang w:val="en-US"/>
        </w:rPr>
        <w:t xml:space="preserve">; </w:t>
      </w:r>
      <w:proofErr w:type="spellStart"/>
      <w:r w:rsidR="005C22FF" w:rsidRPr="009A425E">
        <w:rPr>
          <w:b/>
          <w:bCs/>
          <w:lang w:val="en-US"/>
        </w:rPr>
        <w:t>Softwares</w:t>
      </w:r>
      <w:proofErr w:type="spellEnd"/>
      <w:r w:rsidR="005C22FF" w:rsidRPr="009A425E">
        <w:rPr>
          <w:b/>
          <w:bCs/>
          <w:lang w:val="en-US"/>
        </w:rPr>
        <w:t>:</w:t>
      </w:r>
      <w:r w:rsidR="005C22FF" w:rsidRPr="009A425E">
        <w:rPr>
          <w:lang w:val="en-US"/>
        </w:rPr>
        <w:t xml:space="preserve"> </w:t>
      </w:r>
      <w:r w:rsidR="005C22FF" w:rsidRPr="009A425E">
        <w:rPr>
          <w:color w:val="000000" w:themeColor="text1"/>
          <w:sz w:val="22"/>
          <w:szCs w:val="22"/>
          <w:lang w:val="en-US"/>
        </w:rPr>
        <w:t xml:space="preserve">software miRNA QC Tool v.1.1.10, software </w:t>
      </w:r>
      <w:proofErr w:type="spellStart"/>
      <w:r w:rsidR="005C22FF" w:rsidRPr="009A425E">
        <w:rPr>
          <w:color w:val="000000" w:themeColor="text1"/>
          <w:sz w:val="22"/>
          <w:szCs w:val="22"/>
          <w:lang w:val="en-US"/>
        </w:rPr>
        <w:t>GeneChip</w:t>
      </w:r>
      <w:proofErr w:type="spellEnd"/>
      <w:r w:rsidR="005C22FF" w:rsidRPr="003D4192">
        <w:rPr>
          <w:color w:val="000000" w:themeColor="text1"/>
          <w:sz w:val="22"/>
          <w:szCs w:val="22"/>
        </w:rPr>
        <w:sym w:font="Symbol" w:char="F0E2"/>
      </w:r>
      <w:r w:rsidR="005C22FF" w:rsidRPr="009A425E">
        <w:rPr>
          <w:color w:val="000000" w:themeColor="text1"/>
          <w:sz w:val="22"/>
          <w:szCs w:val="22"/>
          <w:lang w:val="en-US"/>
        </w:rPr>
        <w:t>Command Console (Affymetrix, Santa Clara, CA, USA)</w:t>
      </w:r>
      <w:r w:rsidR="00C94781" w:rsidRPr="009A425E">
        <w:rPr>
          <w:color w:val="000000" w:themeColor="text1"/>
          <w:sz w:val="22"/>
          <w:szCs w:val="22"/>
          <w:lang w:val="en-US"/>
        </w:rPr>
        <w:t xml:space="preserve">, software </w:t>
      </w:r>
      <w:proofErr w:type="spellStart"/>
      <w:r w:rsidR="00C94781" w:rsidRPr="009A425E">
        <w:rPr>
          <w:color w:val="000000" w:themeColor="text1"/>
          <w:sz w:val="22"/>
          <w:szCs w:val="22"/>
          <w:lang w:val="en-US"/>
        </w:rPr>
        <w:t>Partek</w:t>
      </w:r>
      <w:proofErr w:type="spellEnd"/>
      <w:r w:rsidR="00C94781" w:rsidRPr="009A425E">
        <w:rPr>
          <w:color w:val="000000" w:themeColor="text1"/>
          <w:sz w:val="22"/>
          <w:szCs w:val="22"/>
          <w:lang w:val="en-US"/>
        </w:rPr>
        <w:t xml:space="preserve"> Genomic Suite 6.6 (</w:t>
      </w:r>
      <w:proofErr w:type="spellStart"/>
      <w:r w:rsidR="00C94781" w:rsidRPr="009A425E">
        <w:rPr>
          <w:color w:val="000000" w:themeColor="text1"/>
          <w:sz w:val="22"/>
          <w:szCs w:val="22"/>
          <w:lang w:val="en-US"/>
        </w:rPr>
        <w:t>Partek</w:t>
      </w:r>
      <w:proofErr w:type="spellEnd"/>
      <w:r w:rsidR="00C94781" w:rsidRPr="009A425E">
        <w:rPr>
          <w:color w:val="000000" w:themeColor="text1"/>
          <w:sz w:val="22"/>
          <w:szCs w:val="22"/>
          <w:lang w:val="en-US"/>
        </w:rPr>
        <w:t xml:space="preserve"> Inc., St Louis, MO)</w:t>
      </w:r>
    </w:p>
    <w:p w14:paraId="51182892" w14:textId="77777777" w:rsidR="00C94781" w:rsidRPr="009A425E" w:rsidRDefault="00C94781" w:rsidP="005C22FF">
      <w:pPr>
        <w:spacing w:line="360" w:lineRule="auto"/>
        <w:jc w:val="both"/>
        <w:rPr>
          <w:color w:val="000000" w:themeColor="text1"/>
          <w:sz w:val="22"/>
          <w:szCs w:val="22"/>
          <w:lang w:val="en-US"/>
        </w:rPr>
      </w:pPr>
    </w:p>
    <w:p w14:paraId="77219706" w14:textId="3C9C3E8B" w:rsidR="005C22FF" w:rsidRPr="005C22FF" w:rsidRDefault="005C22FF" w:rsidP="005C22FF">
      <w:pPr>
        <w:spacing w:line="360" w:lineRule="auto"/>
        <w:jc w:val="both"/>
        <w:rPr>
          <w:lang w:val="en-US"/>
        </w:rPr>
      </w:pPr>
      <w:r>
        <w:rPr>
          <w:color w:val="000000" w:themeColor="text1"/>
          <w:sz w:val="22"/>
          <w:szCs w:val="22"/>
          <w:lang w:val="en-US"/>
        </w:rPr>
        <w:lastRenderedPageBreak/>
        <w:t>.</w:t>
      </w:r>
    </w:p>
    <w:p w14:paraId="60205029" w14:textId="0BEEC2F0" w:rsidR="00032004" w:rsidRPr="005C22FF" w:rsidRDefault="00032004" w:rsidP="00424195">
      <w:pPr>
        <w:spacing w:line="360" w:lineRule="auto"/>
        <w:jc w:val="both"/>
        <w:rPr>
          <w:b/>
          <w:bCs/>
          <w:color w:val="FF0000"/>
          <w:sz w:val="22"/>
          <w:szCs w:val="22"/>
          <w:lang w:val="en-US"/>
        </w:rPr>
      </w:pPr>
    </w:p>
    <w:p w14:paraId="2106063A" w14:textId="3BFBA1A2" w:rsidR="007F5FF0" w:rsidRPr="003D4192" w:rsidRDefault="00A73A2C" w:rsidP="00153EBC">
      <w:pPr>
        <w:pStyle w:val="elisa"/>
        <w:numPr>
          <w:ilvl w:val="1"/>
          <w:numId w:val="11"/>
        </w:numPr>
        <w:rPr>
          <w:rFonts w:cs="Times New Roman"/>
          <w:b/>
          <w:bCs/>
          <w:szCs w:val="22"/>
        </w:rPr>
      </w:pPr>
      <w:bookmarkStart w:id="64" w:name="_Toc13150621"/>
      <w:r w:rsidRPr="003D4192">
        <w:rPr>
          <w:rFonts w:cs="Times New Roman"/>
          <w:b/>
          <w:bCs/>
          <w:szCs w:val="22"/>
        </w:rPr>
        <w:t>Reactivos</w:t>
      </w:r>
      <w:bookmarkEnd w:id="64"/>
    </w:p>
    <w:p w14:paraId="5BF9E5F3" w14:textId="0E3AE7CC" w:rsidR="00525311" w:rsidRPr="00442D7D" w:rsidRDefault="00A73A2C" w:rsidP="00442D7D">
      <w:pPr>
        <w:pStyle w:val="Ttulo5"/>
        <w:spacing w:before="0" w:after="240"/>
        <w:jc w:val="both"/>
        <w:rPr>
          <w:rFonts w:ascii="Times New Roman" w:hAnsi="Times New Roman" w:cs="Times New Roman"/>
          <w:b w:val="0"/>
        </w:rPr>
      </w:pPr>
      <w:bookmarkStart w:id="65" w:name="_Toc488338404"/>
      <w:r w:rsidRPr="003D4192">
        <w:rPr>
          <w:rFonts w:ascii="Times New Roman" w:hAnsi="Times New Roman" w:cs="Times New Roman"/>
          <w:i w:val="0"/>
          <w:iCs w:val="0"/>
        </w:rPr>
        <w:t>Aislamiento de RNA total</w:t>
      </w:r>
      <w:bookmarkEnd w:id="65"/>
      <w:r w:rsidR="00356C99" w:rsidRPr="003D4192">
        <w:rPr>
          <w:rFonts w:ascii="Times New Roman" w:hAnsi="Times New Roman" w:cs="Times New Roman"/>
        </w:rPr>
        <w:t xml:space="preserve">: </w:t>
      </w:r>
      <w:r w:rsidR="00B646ED" w:rsidRPr="003D4192">
        <w:rPr>
          <w:rFonts w:ascii="Times New Roman" w:hAnsi="Times New Roman" w:cs="Times New Roman"/>
          <w:b w:val="0"/>
          <w:i w:val="0"/>
        </w:rPr>
        <w:t xml:space="preserve">Se utilizó el </w:t>
      </w:r>
      <w:r w:rsidRPr="003D4192">
        <w:rPr>
          <w:rFonts w:ascii="Times New Roman" w:hAnsi="Times New Roman" w:cs="Times New Roman"/>
          <w:b w:val="0"/>
        </w:rPr>
        <w:t xml:space="preserve">kit </w:t>
      </w:r>
      <w:proofErr w:type="spellStart"/>
      <w:r w:rsidRPr="003D4192">
        <w:rPr>
          <w:rFonts w:ascii="Times New Roman" w:hAnsi="Times New Roman" w:cs="Times New Roman"/>
          <w:b w:val="0"/>
        </w:rPr>
        <w:t>TRIzol</w:t>
      </w:r>
      <w:proofErr w:type="spellEnd"/>
      <w:r w:rsidRPr="003D4192">
        <w:rPr>
          <w:rFonts w:ascii="Times New Roman" w:hAnsi="Times New Roman" w:cs="Times New Roman"/>
          <w:b w:val="0"/>
        </w:rPr>
        <w:t>®</w:t>
      </w:r>
      <w:r w:rsidRPr="003D4192">
        <w:rPr>
          <w:rFonts w:ascii="Times New Roman" w:hAnsi="Times New Roman" w:cs="Times New Roman"/>
          <w:b w:val="0"/>
          <w:vertAlign w:val="superscript"/>
        </w:rPr>
        <w:t xml:space="preserve"> </w:t>
      </w:r>
      <w:proofErr w:type="spellStart"/>
      <w:r w:rsidRPr="003D4192">
        <w:rPr>
          <w:rFonts w:ascii="Times New Roman" w:hAnsi="Times New Roman" w:cs="Times New Roman"/>
          <w:b w:val="0"/>
        </w:rPr>
        <w:t>Reagent</w:t>
      </w:r>
      <w:proofErr w:type="spellEnd"/>
      <w:r w:rsidRPr="003D4192">
        <w:rPr>
          <w:rFonts w:ascii="Times New Roman" w:hAnsi="Times New Roman" w:cs="Times New Roman"/>
          <w:b w:val="0"/>
        </w:rPr>
        <w:t xml:space="preserve"> (Invitrogen ™); </w:t>
      </w:r>
      <w:bookmarkStart w:id="66" w:name="_Toc488338405"/>
      <w:proofErr w:type="spellStart"/>
      <w:r w:rsidRPr="003D4192">
        <w:rPr>
          <w:rFonts w:ascii="Times New Roman" w:hAnsi="Times New Roman" w:cs="Times New Roman"/>
          <w:i w:val="0"/>
          <w:iCs w:val="0"/>
        </w:rPr>
        <w:t>Retrotranscripción</w:t>
      </w:r>
      <w:proofErr w:type="spellEnd"/>
      <w:r w:rsidRPr="003D4192">
        <w:rPr>
          <w:rFonts w:ascii="Times New Roman" w:hAnsi="Times New Roman" w:cs="Times New Roman"/>
          <w:i w:val="0"/>
          <w:iCs w:val="0"/>
        </w:rPr>
        <w:t xml:space="preserve"> y amplificación</w:t>
      </w:r>
      <w:bookmarkEnd w:id="66"/>
      <w:r w:rsidR="00FF3B17" w:rsidRPr="003D4192">
        <w:rPr>
          <w:rFonts w:ascii="Times New Roman" w:hAnsi="Times New Roman" w:cs="Times New Roman"/>
          <w:b w:val="0"/>
        </w:rPr>
        <w:t>:</w:t>
      </w:r>
      <w:r w:rsidR="00B646ED" w:rsidRPr="003D4192">
        <w:rPr>
          <w:rFonts w:ascii="Times New Roman" w:hAnsi="Times New Roman" w:cs="Times New Roman"/>
          <w:b w:val="0"/>
        </w:rPr>
        <w:t xml:space="preserve"> </w:t>
      </w:r>
      <w:r w:rsidRPr="003D4192">
        <w:rPr>
          <w:rFonts w:ascii="Times New Roman" w:hAnsi="Times New Roman" w:cs="Times New Roman"/>
          <w:b w:val="0"/>
        </w:rPr>
        <w:t>High-</w:t>
      </w:r>
      <w:proofErr w:type="spellStart"/>
      <w:r w:rsidRPr="003D4192">
        <w:rPr>
          <w:rFonts w:ascii="Times New Roman" w:hAnsi="Times New Roman" w:cs="Times New Roman"/>
          <w:b w:val="0"/>
        </w:rPr>
        <w:t>Capacity</w:t>
      </w:r>
      <w:proofErr w:type="spellEnd"/>
      <w:r w:rsidRPr="003D4192">
        <w:rPr>
          <w:rFonts w:ascii="Times New Roman" w:hAnsi="Times New Roman" w:cs="Times New Roman"/>
          <w:b w:val="0"/>
        </w:rPr>
        <w:t xml:space="preserve"> </w:t>
      </w:r>
      <w:proofErr w:type="spellStart"/>
      <w:r w:rsidRPr="003D4192">
        <w:rPr>
          <w:rFonts w:ascii="Times New Roman" w:hAnsi="Times New Roman" w:cs="Times New Roman"/>
          <w:b w:val="0"/>
        </w:rPr>
        <w:t>cDNA</w:t>
      </w:r>
      <w:proofErr w:type="spellEnd"/>
      <w:r w:rsidRPr="003D4192">
        <w:rPr>
          <w:rFonts w:ascii="Times New Roman" w:hAnsi="Times New Roman" w:cs="Times New Roman"/>
          <w:b w:val="0"/>
        </w:rPr>
        <w:t xml:space="preserve"> Reverse </w:t>
      </w:r>
      <w:proofErr w:type="spellStart"/>
      <w:r w:rsidRPr="003D4192">
        <w:rPr>
          <w:rFonts w:ascii="Times New Roman" w:hAnsi="Times New Roman" w:cs="Times New Roman"/>
          <w:b w:val="0"/>
        </w:rPr>
        <w:t>Transcription</w:t>
      </w:r>
      <w:proofErr w:type="spellEnd"/>
      <w:r w:rsidRPr="003D4192">
        <w:rPr>
          <w:rFonts w:ascii="Times New Roman" w:hAnsi="Times New Roman" w:cs="Times New Roman"/>
          <w:b w:val="0"/>
        </w:rPr>
        <w:t xml:space="preserve"> Kits </w:t>
      </w:r>
      <w:r w:rsidR="00FF3B17" w:rsidRPr="003D4192">
        <w:rPr>
          <w:rFonts w:ascii="Times New Roman" w:hAnsi="Times New Roman" w:cs="Times New Roman"/>
          <w:b w:val="0"/>
        </w:rPr>
        <w:t>(</w:t>
      </w:r>
      <w:proofErr w:type="spellStart"/>
      <w:r w:rsidRPr="003D4192">
        <w:rPr>
          <w:rFonts w:ascii="Times New Roman" w:hAnsi="Times New Roman" w:cs="Times New Roman"/>
          <w:b w:val="0"/>
        </w:rPr>
        <w:t>Applied</w:t>
      </w:r>
      <w:proofErr w:type="spellEnd"/>
      <w:r w:rsidRPr="003D4192">
        <w:rPr>
          <w:rFonts w:ascii="Times New Roman" w:hAnsi="Times New Roman" w:cs="Times New Roman"/>
          <w:b w:val="0"/>
        </w:rPr>
        <w:t xml:space="preserve"> </w:t>
      </w:r>
      <w:proofErr w:type="spellStart"/>
      <w:r w:rsidRPr="003D4192">
        <w:rPr>
          <w:rFonts w:ascii="Times New Roman" w:hAnsi="Times New Roman" w:cs="Times New Roman"/>
          <w:b w:val="0"/>
        </w:rPr>
        <w:t>Biosystem</w:t>
      </w:r>
      <w:proofErr w:type="spellEnd"/>
      <w:r w:rsidR="00FF3B17" w:rsidRPr="003D4192">
        <w:rPr>
          <w:rFonts w:ascii="Times New Roman" w:hAnsi="Times New Roman" w:cs="Times New Roman"/>
          <w:b w:val="0"/>
        </w:rPr>
        <w:t>)</w:t>
      </w:r>
      <w:r w:rsidRPr="003D4192">
        <w:rPr>
          <w:rFonts w:ascii="Times New Roman" w:hAnsi="Times New Roman" w:cs="Times New Roman"/>
          <w:b w:val="0"/>
        </w:rPr>
        <w:t xml:space="preserve">, </w:t>
      </w:r>
      <w:proofErr w:type="spellStart"/>
      <w:r w:rsidRPr="003D4192">
        <w:rPr>
          <w:rFonts w:ascii="Times New Roman" w:hAnsi="Times New Roman" w:cs="Times New Roman"/>
          <w:b w:val="0"/>
        </w:rPr>
        <w:t>Maxima</w:t>
      </w:r>
      <w:proofErr w:type="spellEnd"/>
      <w:r w:rsidRPr="003D4192">
        <w:rPr>
          <w:rFonts w:ascii="Times New Roman" w:hAnsi="Times New Roman" w:cs="Times New Roman"/>
          <w:b w:val="0"/>
        </w:rPr>
        <w:t xml:space="preserve">® SYBR Green/ROX </w:t>
      </w:r>
      <w:proofErr w:type="spellStart"/>
      <w:r w:rsidRPr="003D4192">
        <w:rPr>
          <w:rFonts w:ascii="Times New Roman" w:hAnsi="Times New Roman" w:cs="Times New Roman"/>
          <w:b w:val="0"/>
        </w:rPr>
        <w:t>qPCR</w:t>
      </w:r>
      <w:proofErr w:type="spellEnd"/>
      <w:r w:rsidRPr="003D4192">
        <w:rPr>
          <w:rFonts w:ascii="Times New Roman" w:hAnsi="Times New Roman" w:cs="Times New Roman"/>
          <w:b w:val="0"/>
        </w:rPr>
        <w:t xml:space="preserve"> Master </w:t>
      </w:r>
      <w:proofErr w:type="spellStart"/>
      <w:r w:rsidRPr="003D4192">
        <w:rPr>
          <w:rFonts w:ascii="Times New Roman" w:hAnsi="Times New Roman" w:cs="Times New Roman"/>
          <w:b w:val="0"/>
        </w:rPr>
        <w:t>Mix</w:t>
      </w:r>
      <w:proofErr w:type="spellEnd"/>
      <w:r w:rsidRPr="003D4192">
        <w:rPr>
          <w:rFonts w:ascii="Times New Roman" w:hAnsi="Times New Roman" w:cs="Times New Roman"/>
          <w:b w:val="0"/>
        </w:rPr>
        <w:t xml:space="preserve"> (2X) </w:t>
      </w:r>
      <w:r w:rsidR="00FF3B17" w:rsidRPr="003D4192">
        <w:rPr>
          <w:rFonts w:ascii="Times New Roman" w:hAnsi="Times New Roman" w:cs="Times New Roman"/>
          <w:b w:val="0"/>
        </w:rPr>
        <w:t>(</w:t>
      </w:r>
      <w:proofErr w:type="spellStart"/>
      <w:r w:rsidRPr="003D4192">
        <w:rPr>
          <w:rFonts w:ascii="Times New Roman" w:hAnsi="Times New Roman" w:cs="Times New Roman"/>
          <w:b w:val="0"/>
        </w:rPr>
        <w:t>thermo</w:t>
      </w:r>
      <w:proofErr w:type="spellEnd"/>
      <w:r w:rsidRPr="003D4192">
        <w:rPr>
          <w:rFonts w:ascii="Times New Roman" w:hAnsi="Times New Roman" w:cs="Times New Roman"/>
          <w:b w:val="0"/>
        </w:rPr>
        <w:t xml:space="preserve"> </w:t>
      </w:r>
      <w:proofErr w:type="spellStart"/>
      <w:r w:rsidRPr="003D4192">
        <w:rPr>
          <w:rFonts w:ascii="Times New Roman" w:hAnsi="Times New Roman" w:cs="Times New Roman"/>
          <w:b w:val="0"/>
        </w:rPr>
        <w:t>Scientific</w:t>
      </w:r>
      <w:proofErr w:type="spellEnd"/>
      <w:r w:rsidRPr="003D4192">
        <w:rPr>
          <w:rFonts w:ascii="Times New Roman" w:hAnsi="Times New Roman" w:cs="Times New Roman"/>
          <w:b w:val="0"/>
        </w:rPr>
        <w:t xml:space="preserve">); </w:t>
      </w:r>
      <w:bookmarkStart w:id="67" w:name="_Toc488338406"/>
      <w:r w:rsidR="00943F93" w:rsidRPr="003D4192">
        <w:rPr>
          <w:rFonts w:ascii="Times New Roman" w:hAnsi="Times New Roman" w:cs="Times New Roman"/>
          <w:i w:val="0"/>
          <w:iCs w:val="0"/>
        </w:rPr>
        <w:t>Citometría</w:t>
      </w:r>
      <w:r w:rsidR="00FF3B17" w:rsidRPr="003D4192">
        <w:rPr>
          <w:rFonts w:ascii="Times New Roman" w:hAnsi="Times New Roman" w:cs="Times New Roman"/>
        </w:rPr>
        <w:t>:</w:t>
      </w:r>
      <w:r w:rsidR="00943F93" w:rsidRPr="003D4192">
        <w:rPr>
          <w:rFonts w:ascii="Times New Roman" w:hAnsi="Times New Roman" w:cs="Times New Roman"/>
          <w:b w:val="0"/>
        </w:rPr>
        <w:t xml:space="preserve"> </w:t>
      </w:r>
      <w:r w:rsidR="00943F93" w:rsidRPr="003D4192">
        <w:rPr>
          <w:rFonts w:ascii="Times New Roman" w:eastAsia="Times New Roman" w:hAnsi="Times New Roman" w:cs="Times New Roman"/>
          <w:b w:val="0"/>
          <w:color w:val="000000" w:themeColor="text1"/>
          <w:lang w:eastAsia="es-ES_tradnl"/>
        </w:rPr>
        <w:t xml:space="preserve">kit </w:t>
      </w:r>
      <w:r w:rsidR="00943F93" w:rsidRPr="003D4192">
        <w:rPr>
          <w:rFonts w:ascii="Times New Roman" w:eastAsia="Times New Roman" w:hAnsi="Times New Roman" w:cs="Times New Roman"/>
          <w:b w:val="0"/>
          <w:lang w:eastAsia="es-ES_tradnl"/>
        </w:rPr>
        <w:t xml:space="preserve">PI/RNASE y </w:t>
      </w:r>
      <w:r w:rsidR="00943F93" w:rsidRPr="003D4192">
        <w:rPr>
          <w:rFonts w:ascii="Times New Roman" w:eastAsia="Times New Roman" w:hAnsi="Times New Roman" w:cs="Times New Roman"/>
          <w:b w:val="0"/>
          <w:color w:val="000000" w:themeColor="text1"/>
          <w:lang w:eastAsia="es-ES_tradnl"/>
        </w:rPr>
        <w:t xml:space="preserve">kit </w:t>
      </w:r>
      <w:r w:rsidR="00943F93" w:rsidRPr="003D4192">
        <w:rPr>
          <w:rFonts w:ascii="Times New Roman" w:eastAsia="Times New Roman" w:hAnsi="Times New Roman" w:cs="Times New Roman"/>
          <w:b w:val="0"/>
          <w:lang w:eastAsia="es-ES_tradnl"/>
        </w:rPr>
        <w:t xml:space="preserve">ANEXINA V FITC </w:t>
      </w:r>
      <w:r w:rsidR="00FF3B17" w:rsidRPr="003D4192">
        <w:rPr>
          <w:rFonts w:ascii="Times New Roman" w:eastAsia="Times New Roman" w:hAnsi="Times New Roman" w:cs="Times New Roman"/>
          <w:b w:val="0"/>
          <w:lang w:eastAsia="es-ES_tradnl"/>
        </w:rPr>
        <w:t>(</w:t>
      </w:r>
      <w:proofErr w:type="spellStart"/>
      <w:r w:rsidR="00943F93" w:rsidRPr="003D4192">
        <w:rPr>
          <w:rFonts w:ascii="Times New Roman" w:eastAsia="Times New Roman" w:hAnsi="Times New Roman" w:cs="Times New Roman"/>
          <w:b w:val="0"/>
          <w:lang w:eastAsia="es-ES_tradnl"/>
        </w:rPr>
        <w:t>immunostep</w:t>
      </w:r>
      <w:proofErr w:type="spellEnd"/>
      <w:r w:rsidR="00943F93" w:rsidRPr="003D4192">
        <w:rPr>
          <w:rFonts w:ascii="Times New Roman" w:eastAsia="Times New Roman" w:hAnsi="Times New Roman" w:cs="Times New Roman"/>
          <w:b w:val="0"/>
          <w:lang w:eastAsia="es-ES_tradnl"/>
        </w:rPr>
        <w:t>)</w:t>
      </w:r>
      <w:r w:rsidR="00943F93" w:rsidRPr="003D4192">
        <w:rPr>
          <w:rFonts w:ascii="Times New Roman" w:hAnsi="Times New Roman" w:cs="Times New Roman"/>
          <w:lang w:eastAsia="es-ES"/>
        </w:rPr>
        <w:t xml:space="preserve"> </w:t>
      </w:r>
      <w:r w:rsidRPr="003D4192">
        <w:rPr>
          <w:rFonts w:ascii="Times New Roman" w:hAnsi="Times New Roman" w:cs="Times New Roman"/>
          <w:i w:val="0"/>
          <w:iCs w:val="0"/>
          <w:lang w:eastAsia="es-ES"/>
        </w:rPr>
        <w:t>Otros reactivos</w:t>
      </w:r>
      <w:bookmarkEnd w:id="67"/>
      <w:r w:rsidR="00FF3B17" w:rsidRPr="003D4192">
        <w:rPr>
          <w:rFonts w:ascii="Times New Roman" w:hAnsi="Times New Roman" w:cs="Times New Roman"/>
          <w:lang w:eastAsia="es-ES"/>
        </w:rPr>
        <w:t>:</w:t>
      </w:r>
      <w:r w:rsidRPr="003D4192">
        <w:rPr>
          <w:rFonts w:ascii="Times New Roman" w:hAnsi="Times New Roman" w:cs="Times New Roman"/>
          <w:lang w:eastAsia="es-ES"/>
        </w:rPr>
        <w:t xml:space="preserve"> </w:t>
      </w:r>
      <w:r w:rsidRPr="003D4192">
        <w:rPr>
          <w:rFonts w:ascii="Times New Roman" w:hAnsi="Times New Roman" w:cs="Times New Roman"/>
          <w:b w:val="0"/>
          <w:lang w:eastAsia="es-ES"/>
        </w:rPr>
        <w:t>G</w:t>
      </w:r>
      <w:r w:rsidRPr="003D4192">
        <w:rPr>
          <w:rFonts w:ascii="Times New Roman" w:hAnsi="Times New Roman" w:cs="Times New Roman"/>
          <w:b w:val="0"/>
        </w:rPr>
        <w:t>enisteína</w:t>
      </w:r>
      <w:r w:rsidR="00FF3B17" w:rsidRPr="003D4192">
        <w:rPr>
          <w:rFonts w:ascii="Times New Roman" w:hAnsi="Times New Roman" w:cs="Times New Roman"/>
          <w:b w:val="0"/>
        </w:rPr>
        <w:t xml:space="preserve"> </w:t>
      </w:r>
      <w:proofErr w:type="spellStart"/>
      <w:r w:rsidR="00FF3B17" w:rsidRPr="003D4192">
        <w:rPr>
          <w:rFonts w:ascii="Times New Roman" w:hAnsi="Times New Roman" w:cs="Times New Roman"/>
          <w:b w:val="0"/>
        </w:rPr>
        <w:t>ref</w:t>
      </w:r>
      <w:proofErr w:type="spellEnd"/>
      <w:r w:rsidR="00FF3B17" w:rsidRPr="003D4192">
        <w:rPr>
          <w:rFonts w:ascii="Times New Roman" w:hAnsi="Times New Roman" w:cs="Times New Roman"/>
          <w:b w:val="0"/>
        </w:rPr>
        <w:t xml:space="preserve">: G 6649 y </w:t>
      </w:r>
      <w:proofErr w:type="spellStart"/>
      <w:r w:rsidRPr="003D4192">
        <w:rPr>
          <w:rFonts w:ascii="Times New Roman" w:hAnsi="Times New Roman" w:cs="Times New Roman"/>
          <w:b w:val="0"/>
        </w:rPr>
        <w:t>Dimetilsulfóxido</w:t>
      </w:r>
      <w:proofErr w:type="spellEnd"/>
      <w:r w:rsidRPr="003D4192">
        <w:rPr>
          <w:rFonts w:ascii="Times New Roman" w:hAnsi="Times New Roman" w:cs="Times New Roman"/>
          <w:b w:val="0"/>
        </w:rPr>
        <w:t xml:space="preserve"> (DMSO)</w:t>
      </w:r>
      <w:r w:rsidR="00FF3B17" w:rsidRPr="003D4192">
        <w:rPr>
          <w:rFonts w:ascii="Times New Roman" w:hAnsi="Times New Roman" w:cs="Times New Roman"/>
          <w:b w:val="0"/>
        </w:rPr>
        <w:t xml:space="preserve"> (Sigma</w:t>
      </w:r>
      <w:r w:rsidRPr="003D4192">
        <w:rPr>
          <w:rFonts w:ascii="Times New Roman" w:hAnsi="Times New Roman" w:cs="Times New Roman"/>
          <w:b w:val="0"/>
        </w:rPr>
        <w:t>)</w:t>
      </w:r>
      <w:r w:rsidR="00943F93" w:rsidRPr="003D4192">
        <w:rPr>
          <w:rFonts w:ascii="Times New Roman" w:hAnsi="Times New Roman" w:cs="Times New Roman"/>
          <w:b w:val="0"/>
        </w:rPr>
        <w:t>.</w:t>
      </w:r>
    </w:p>
    <w:p w14:paraId="72D34182" w14:textId="5E1275C2" w:rsidR="00E37D26" w:rsidRPr="003D4192" w:rsidRDefault="00E37D26" w:rsidP="00153EBC">
      <w:pPr>
        <w:pStyle w:val="elisa"/>
        <w:numPr>
          <w:ilvl w:val="1"/>
          <w:numId w:val="11"/>
        </w:numPr>
        <w:rPr>
          <w:rFonts w:cs="Times New Roman"/>
          <w:b/>
          <w:bCs/>
          <w:szCs w:val="22"/>
        </w:rPr>
      </w:pPr>
      <w:bookmarkStart w:id="68" w:name="_Toc13150622"/>
      <w:r w:rsidRPr="003D4192">
        <w:rPr>
          <w:rFonts w:cs="Times New Roman"/>
          <w:b/>
          <w:bCs/>
          <w:szCs w:val="22"/>
        </w:rPr>
        <w:t>Cultivos de células</w:t>
      </w:r>
      <w:bookmarkEnd w:id="68"/>
      <w:r w:rsidRPr="003D4192">
        <w:rPr>
          <w:rFonts w:cs="Times New Roman"/>
          <w:b/>
          <w:bCs/>
          <w:szCs w:val="22"/>
        </w:rPr>
        <w:t xml:space="preserve"> </w:t>
      </w:r>
    </w:p>
    <w:p w14:paraId="2D8502DA" w14:textId="0CAAAA2F" w:rsidR="00E37D26" w:rsidRPr="003D4192" w:rsidRDefault="00E37D26" w:rsidP="00424195">
      <w:pPr>
        <w:spacing w:line="360" w:lineRule="auto"/>
        <w:jc w:val="both"/>
        <w:rPr>
          <w:sz w:val="22"/>
          <w:szCs w:val="22"/>
        </w:rPr>
      </w:pPr>
      <w:r w:rsidRPr="003D4192">
        <w:rPr>
          <w:sz w:val="22"/>
          <w:szCs w:val="22"/>
        </w:rPr>
        <w:t>Para el presente trabajo de fin de máster todos los ensayos se realizaron con la línea celular de cáncer de colon HCT116</w:t>
      </w:r>
      <w:r w:rsidR="005B6FC4" w:rsidRPr="003D4192">
        <w:rPr>
          <w:sz w:val="22"/>
          <w:szCs w:val="22"/>
        </w:rPr>
        <w:t>.</w:t>
      </w:r>
      <w:r w:rsidRPr="003D4192">
        <w:rPr>
          <w:sz w:val="22"/>
          <w:szCs w:val="22"/>
        </w:rPr>
        <w:t xml:space="preserve"> </w:t>
      </w:r>
      <w:r w:rsidR="005B6FC4" w:rsidRPr="003D4192">
        <w:rPr>
          <w:sz w:val="22"/>
          <w:szCs w:val="22"/>
        </w:rPr>
        <w:t>F</w:t>
      </w:r>
      <w:r w:rsidRPr="003D4192">
        <w:rPr>
          <w:sz w:val="22"/>
          <w:szCs w:val="22"/>
        </w:rPr>
        <w:t>ue mantenida a 37ºC, 5% de CO</w:t>
      </w:r>
      <w:r w:rsidRPr="003D4192">
        <w:rPr>
          <w:sz w:val="22"/>
          <w:szCs w:val="22"/>
          <w:vertAlign w:val="subscript"/>
        </w:rPr>
        <w:t xml:space="preserve">2 </w:t>
      </w:r>
      <w:r w:rsidRPr="003D4192">
        <w:rPr>
          <w:sz w:val="22"/>
          <w:szCs w:val="22"/>
        </w:rPr>
        <w:t>y 3% de O</w:t>
      </w:r>
      <w:r w:rsidRPr="003D4192">
        <w:rPr>
          <w:sz w:val="22"/>
          <w:szCs w:val="22"/>
          <w:vertAlign w:val="subscript"/>
        </w:rPr>
        <w:t>2</w:t>
      </w:r>
      <w:r w:rsidRPr="003D4192">
        <w:rPr>
          <w:sz w:val="22"/>
          <w:szCs w:val="22"/>
        </w:rPr>
        <w:t xml:space="preserve"> en medio RPMI (</w:t>
      </w:r>
      <w:r w:rsidRPr="003D4192">
        <w:rPr>
          <w:color w:val="222222"/>
          <w:sz w:val="22"/>
          <w:szCs w:val="22"/>
        </w:rPr>
        <w:t xml:space="preserve">Roswell Park Memorial </w:t>
      </w:r>
      <w:proofErr w:type="spellStart"/>
      <w:r w:rsidRPr="003D4192">
        <w:rPr>
          <w:color w:val="222222"/>
          <w:sz w:val="22"/>
          <w:szCs w:val="22"/>
        </w:rPr>
        <w:t>Institute</w:t>
      </w:r>
      <w:proofErr w:type="spellEnd"/>
      <w:r w:rsidRPr="003D4192">
        <w:rPr>
          <w:color w:val="222222"/>
          <w:sz w:val="22"/>
          <w:szCs w:val="22"/>
        </w:rPr>
        <w:t xml:space="preserve"> </w:t>
      </w:r>
      <w:proofErr w:type="spellStart"/>
      <w:r w:rsidRPr="003D4192">
        <w:rPr>
          <w:color w:val="222222"/>
          <w:sz w:val="22"/>
          <w:szCs w:val="22"/>
        </w:rPr>
        <w:t>medium</w:t>
      </w:r>
      <w:proofErr w:type="spellEnd"/>
      <w:r w:rsidRPr="003D4192">
        <w:rPr>
          <w:sz w:val="22"/>
          <w:szCs w:val="22"/>
        </w:rPr>
        <w:t>)</w:t>
      </w:r>
      <w:r w:rsidR="005B6FC4" w:rsidRPr="003D4192">
        <w:rPr>
          <w:sz w:val="22"/>
          <w:szCs w:val="22"/>
        </w:rPr>
        <w:t xml:space="preserve"> </w:t>
      </w:r>
      <w:r w:rsidRPr="003D4192">
        <w:rPr>
          <w:sz w:val="22"/>
          <w:szCs w:val="22"/>
        </w:rPr>
        <w:t xml:space="preserve">con suero bovino fetal (SBF) al 10% y 1% antibiótico (penicilina-estreptomicina) de </w:t>
      </w:r>
      <w:proofErr w:type="spellStart"/>
      <w:r w:rsidRPr="003D4192">
        <w:rPr>
          <w:sz w:val="22"/>
          <w:szCs w:val="22"/>
        </w:rPr>
        <w:t>biowest</w:t>
      </w:r>
      <w:proofErr w:type="spellEnd"/>
      <w:r w:rsidRPr="003D4192">
        <w:rPr>
          <w:sz w:val="22"/>
          <w:szCs w:val="22"/>
        </w:rPr>
        <w:t>.</w:t>
      </w:r>
    </w:p>
    <w:p w14:paraId="0A297A33" w14:textId="01DFBFFC" w:rsidR="00FE615D" w:rsidRPr="003D4192" w:rsidRDefault="00E37D26" w:rsidP="00424195">
      <w:pPr>
        <w:spacing w:line="360" w:lineRule="auto"/>
        <w:jc w:val="both"/>
        <w:rPr>
          <w:sz w:val="22"/>
          <w:szCs w:val="22"/>
        </w:rPr>
      </w:pPr>
      <w:r w:rsidRPr="003D4192">
        <w:rPr>
          <w:sz w:val="22"/>
          <w:szCs w:val="22"/>
        </w:rPr>
        <w:t xml:space="preserve">El cultivo se llevó a cabo en frascos T-25 y T-75 de </w:t>
      </w:r>
      <w:proofErr w:type="spellStart"/>
      <w:r w:rsidRPr="003D4192">
        <w:rPr>
          <w:sz w:val="22"/>
          <w:szCs w:val="22"/>
        </w:rPr>
        <w:t>cell</w:t>
      </w:r>
      <w:proofErr w:type="spellEnd"/>
      <w:r w:rsidRPr="003D4192">
        <w:rPr>
          <w:sz w:val="22"/>
          <w:szCs w:val="22"/>
        </w:rPr>
        <w:t xml:space="preserve"> culture </w:t>
      </w:r>
      <w:proofErr w:type="spellStart"/>
      <w:r w:rsidRPr="003D4192">
        <w:rPr>
          <w:sz w:val="22"/>
          <w:szCs w:val="22"/>
        </w:rPr>
        <w:t>flask</w:t>
      </w:r>
      <w:proofErr w:type="spellEnd"/>
      <w:r w:rsidRPr="003D4192">
        <w:rPr>
          <w:sz w:val="22"/>
          <w:szCs w:val="22"/>
        </w:rPr>
        <w:t xml:space="preserve"> (25 y 75cm</w:t>
      </w:r>
      <w:r w:rsidRPr="003D4192">
        <w:rPr>
          <w:sz w:val="22"/>
          <w:szCs w:val="22"/>
          <w:vertAlign w:val="superscript"/>
        </w:rPr>
        <w:t>2</w:t>
      </w:r>
      <w:r w:rsidRPr="003D4192">
        <w:rPr>
          <w:sz w:val="22"/>
          <w:szCs w:val="22"/>
        </w:rPr>
        <w:t xml:space="preserve">, </w:t>
      </w:r>
      <w:proofErr w:type="spellStart"/>
      <w:r w:rsidRPr="003D4192">
        <w:rPr>
          <w:sz w:val="22"/>
          <w:szCs w:val="22"/>
        </w:rPr>
        <w:t>Filter</w:t>
      </w:r>
      <w:proofErr w:type="spellEnd"/>
      <w:r w:rsidRPr="003D4192">
        <w:rPr>
          <w:sz w:val="22"/>
          <w:szCs w:val="22"/>
        </w:rPr>
        <w:t xml:space="preserve"> </w:t>
      </w:r>
      <w:proofErr w:type="spellStart"/>
      <w:r w:rsidRPr="003D4192">
        <w:rPr>
          <w:sz w:val="22"/>
          <w:szCs w:val="22"/>
        </w:rPr>
        <w:t>cap</w:t>
      </w:r>
      <w:proofErr w:type="spellEnd"/>
      <w:r w:rsidRPr="003D4192">
        <w:rPr>
          <w:sz w:val="22"/>
          <w:szCs w:val="22"/>
        </w:rPr>
        <w:t xml:space="preserve">) de SPL </w:t>
      </w:r>
      <w:proofErr w:type="spellStart"/>
      <w:r w:rsidRPr="003D4192">
        <w:rPr>
          <w:sz w:val="22"/>
          <w:szCs w:val="22"/>
        </w:rPr>
        <w:t>Lifesciences</w:t>
      </w:r>
      <w:proofErr w:type="spellEnd"/>
      <w:r w:rsidRPr="003D4192">
        <w:rPr>
          <w:sz w:val="22"/>
          <w:szCs w:val="22"/>
        </w:rPr>
        <w:t xml:space="preserve"> y, los ensayos en placas de poliestireno de 6 pocillos de </w:t>
      </w:r>
      <w:r w:rsidRPr="003D4192">
        <w:rPr>
          <w:i/>
          <w:iCs/>
          <w:sz w:val="22"/>
          <w:szCs w:val="22"/>
        </w:rPr>
        <w:t xml:space="preserve">6well </w:t>
      </w:r>
      <w:proofErr w:type="spellStart"/>
      <w:r w:rsidRPr="003D4192">
        <w:rPr>
          <w:i/>
          <w:iCs/>
          <w:sz w:val="22"/>
          <w:szCs w:val="22"/>
        </w:rPr>
        <w:t>cell</w:t>
      </w:r>
      <w:proofErr w:type="spellEnd"/>
      <w:r w:rsidRPr="003D4192">
        <w:rPr>
          <w:i/>
          <w:iCs/>
          <w:sz w:val="22"/>
          <w:szCs w:val="22"/>
        </w:rPr>
        <w:t xml:space="preserve"> culture </w:t>
      </w:r>
      <w:proofErr w:type="spellStart"/>
      <w:r w:rsidRPr="003D4192">
        <w:rPr>
          <w:i/>
          <w:iCs/>
          <w:sz w:val="22"/>
          <w:szCs w:val="22"/>
        </w:rPr>
        <w:t>plate</w:t>
      </w:r>
      <w:proofErr w:type="spellEnd"/>
      <w:r w:rsidRPr="003D4192">
        <w:rPr>
          <w:sz w:val="22"/>
          <w:szCs w:val="22"/>
        </w:rPr>
        <w:t xml:space="preserve"> de SPL </w:t>
      </w:r>
      <w:proofErr w:type="spellStart"/>
      <w:r w:rsidRPr="003D4192">
        <w:rPr>
          <w:sz w:val="22"/>
          <w:szCs w:val="22"/>
        </w:rPr>
        <w:t>Lifesciences</w:t>
      </w:r>
      <w:proofErr w:type="spellEnd"/>
      <w:r w:rsidRPr="003D4192">
        <w:rPr>
          <w:sz w:val="22"/>
          <w:szCs w:val="22"/>
        </w:rPr>
        <w:t>.</w:t>
      </w:r>
    </w:p>
    <w:p w14:paraId="15A25FDC" w14:textId="4FC74977" w:rsidR="00FE615D" w:rsidRPr="003D4192" w:rsidRDefault="00B646ED" w:rsidP="00153EBC">
      <w:pPr>
        <w:pStyle w:val="Prrafodelista"/>
        <w:numPr>
          <w:ilvl w:val="0"/>
          <w:numId w:val="11"/>
        </w:numPr>
        <w:spacing w:line="360" w:lineRule="auto"/>
        <w:jc w:val="both"/>
        <w:rPr>
          <w:rFonts w:ascii="Times New Roman" w:hAnsi="Times New Roman" w:cs="Times New Roman"/>
          <w:b/>
          <w:bCs/>
        </w:rPr>
      </w:pPr>
      <w:r w:rsidRPr="003D4192">
        <w:rPr>
          <w:rFonts w:ascii="Times New Roman" w:hAnsi="Times New Roman" w:cs="Times New Roman"/>
          <w:b/>
          <w:bCs/>
        </w:rPr>
        <w:t>MÉTODOS</w:t>
      </w:r>
    </w:p>
    <w:p w14:paraId="315C56BE" w14:textId="4C8B488A" w:rsidR="00A73A2C" w:rsidRPr="003D4192" w:rsidRDefault="00A73A2C" w:rsidP="00153EBC">
      <w:pPr>
        <w:pStyle w:val="elisa"/>
        <w:numPr>
          <w:ilvl w:val="1"/>
          <w:numId w:val="11"/>
        </w:numPr>
        <w:rPr>
          <w:rFonts w:cs="Times New Roman"/>
          <w:b/>
          <w:bCs/>
          <w:szCs w:val="22"/>
        </w:rPr>
      </w:pPr>
      <w:bookmarkStart w:id="69" w:name="_Toc13150623"/>
      <w:r w:rsidRPr="003D4192">
        <w:rPr>
          <w:rFonts w:cs="Times New Roman"/>
          <w:b/>
          <w:bCs/>
          <w:szCs w:val="22"/>
        </w:rPr>
        <w:t>Diseño experimental</w:t>
      </w:r>
      <w:bookmarkEnd w:id="69"/>
    </w:p>
    <w:p w14:paraId="659EFEE1" w14:textId="66CB3758" w:rsidR="00FE615D" w:rsidRPr="003D4192" w:rsidRDefault="00A73A2C" w:rsidP="00424195">
      <w:pPr>
        <w:spacing w:line="360" w:lineRule="auto"/>
        <w:jc w:val="both"/>
        <w:rPr>
          <w:sz w:val="22"/>
          <w:szCs w:val="22"/>
        </w:rPr>
      </w:pPr>
      <w:r w:rsidRPr="003D4192">
        <w:rPr>
          <w:sz w:val="22"/>
          <w:szCs w:val="22"/>
        </w:rPr>
        <w:t xml:space="preserve">Los estudios </w:t>
      </w:r>
      <w:r w:rsidRPr="003D4192">
        <w:rPr>
          <w:i/>
          <w:sz w:val="22"/>
          <w:szCs w:val="22"/>
        </w:rPr>
        <w:t>in vitro</w:t>
      </w:r>
      <w:r w:rsidRPr="003D4192">
        <w:rPr>
          <w:sz w:val="22"/>
          <w:szCs w:val="22"/>
        </w:rPr>
        <w:t xml:space="preserve"> nos permiten </w:t>
      </w:r>
      <w:r w:rsidR="00D217F0" w:rsidRPr="003D4192">
        <w:rPr>
          <w:sz w:val="22"/>
          <w:szCs w:val="22"/>
        </w:rPr>
        <w:t>estudiar la proliferación de</w:t>
      </w:r>
      <w:r w:rsidR="005B6FC4" w:rsidRPr="003D4192">
        <w:rPr>
          <w:sz w:val="22"/>
          <w:szCs w:val="22"/>
        </w:rPr>
        <w:t xml:space="preserve"> </w:t>
      </w:r>
      <w:r w:rsidR="000C0D9E" w:rsidRPr="003D4192">
        <w:rPr>
          <w:sz w:val="22"/>
          <w:szCs w:val="22"/>
        </w:rPr>
        <w:t>las</w:t>
      </w:r>
      <w:r w:rsidR="005B6FC4" w:rsidRPr="003D4192">
        <w:rPr>
          <w:sz w:val="22"/>
          <w:szCs w:val="22"/>
        </w:rPr>
        <w:t xml:space="preserve"> células</w:t>
      </w:r>
      <w:r w:rsidR="000C0D9E" w:rsidRPr="003D4192">
        <w:rPr>
          <w:sz w:val="22"/>
          <w:szCs w:val="22"/>
        </w:rPr>
        <w:t xml:space="preserve"> HCT116 al tratarlas con </w:t>
      </w:r>
      <w:proofErr w:type="spellStart"/>
      <w:r w:rsidR="000C0D9E" w:rsidRPr="003D4192">
        <w:rPr>
          <w:sz w:val="22"/>
          <w:szCs w:val="22"/>
        </w:rPr>
        <w:t>VEs</w:t>
      </w:r>
      <w:proofErr w:type="spellEnd"/>
      <w:r w:rsidR="000C0D9E" w:rsidRPr="003D4192">
        <w:rPr>
          <w:sz w:val="22"/>
          <w:szCs w:val="22"/>
        </w:rPr>
        <w:t xml:space="preserve"> de células mononucleares. Para ello contamos con voluntarias de entre 18 y 25 años a las que tomamos una </w:t>
      </w:r>
      <w:r w:rsidR="000C0D9E" w:rsidRPr="003D4192">
        <w:rPr>
          <w:color w:val="000000" w:themeColor="text1"/>
          <w:sz w:val="22"/>
          <w:szCs w:val="22"/>
        </w:rPr>
        <w:t>muestra sanguínea</w:t>
      </w:r>
      <w:r w:rsidR="00B92ACD" w:rsidRPr="003D4192">
        <w:rPr>
          <w:color w:val="000000" w:themeColor="text1"/>
          <w:sz w:val="22"/>
          <w:szCs w:val="22"/>
        </w:rPr>
        <w:t xml:space="preserve"> bajo la aprobación del Comité de Ética de Investigación de la Universidad de Valencia</w:t>
      </w:r>
      <w:r w:rsidR="005B6FC4" w:rsidRPr="003D4192">
        <w:rPr>
          <w:color w:val="000000" w:themeColor="text1"/>
          <w:sz w:val="22"/>
          <w:szCs w:val="22"/>
        </w:rPr>
        <w:t xml:space="preserve"> </w:t>
      </w:r>
      <w:r w:rsidR="005B6FC4" w:rsidRPr="003D4192">
        <w:rPr>
          <w:sz w:val="22"/>
          <w:szCs w:val="22"/>
        </w:rPr>
        <w:t>H1511260556759</w:t>
      </w:r>
      <w:r w:rsidR="00B92ACD" w:rsidRPr="003D4192">
        <w:rPr>
          <w:color w:val="000000" w:themeColor="text1"/>
          <w:sz w:val="22"/>
          <w:szCs w:val="22"/>
        </w:rPr>
        <w:t xml:space="preserve">, </w:t>
      </w:r>
      <w:r w:rsidR="000F409F" w:rsidRPr="003D4192">
        <w:rPr>
          <w:color w:val="000000" w:themeColor="text1"/>
          <w:sz w:val="22"/>
          <w:szCs w:val="22"/>
        </w:rPr>
        <w:t xml:space="preserve">adjunto </w:t>
      </w:r>
      <w:r w:rsidR="00B92ACD" w:rsidRPr="003D4192">
        <w:rPr>
          <w:color w:val="000000" w:themeColor="text1"/>
          <w:sz w:val="22"/>
          <w:szCs w:val="22"/>
        </w:rPr>
        <w:t xml:space="preserve">en </w:t>
      </w:r>
      <w:r w:rsidR="000F409F" w:rsidRPr="003D4192">
        <w:rPr>
          <w:color w:val="000000" w:themeColor="text1"/>
          <w:sz w:val="22"/>
          <w:szCs w:val="22"/>
        </w:rPr>
        <w:t xml:space="preserve">el </w:t>
      </w:r>
      <w:r w:rsidR="00B92ACD" w:rsidRPr="003D4192">
        <w:rPr>
          <w:color w:val="000000" w:themeColor="text1"/>
          <w:sz w:val="22"/>
          <w:szCs w:val="22"/>
        </w:rPr>
        <w:t>anexo</w:t>
      </w:r>
      <w:r w:rsidR="000F409F" w:rsidRPr="003D4192">
        <w:rPr>
          <w:color w:val="000000" w:themeColor="text1"/>
          <w:sz w:val="22"/>
          <w:szCs w:val="22"/>
        </w:rPr>
        <w:t xml:space="preserve"> I</w:t>
      </w:r>
      <w:r w:rsidR="000C0D9E" w:rsidRPr="003D4192">
        <w:rPr>
          <w:sz w:val="22"/>
          <w:szCs w:val="22"/>
        </w:rPr>
        <w:t xml:space="preserve">. Una vez realizada la extracción, se aíslan y cultivan las células mononucleares de las </w:t>
      </w:r>
      <w:r w:rsidR="00FF3B17" w:rsidRPr="003D4192">
        <w:rPr>
          <w:sz w:val="22"/>
          <w:szCs w:val="22"/>
          <w:u w:val="single"/>
        </w:rPr>
        <w:t>cuales se aislaron</w:t>
      </w:r>
      <w:r w:rsidR="00FF3B17" w:rsidRPr="003D4192">
        <w:rPr>
          <w:sz w:val="22"/>
          <w:szCs w:val="22"/>
        </w:rPr>
        <w:t xml:space="preserve"> </w:t>
      </w:r>
      <w:r w:rsidR="000C0D9E" w:rsidRPr="003D4192">
        <w:rPr>
          <w:sz w:val="22"/>
          <w:szCs w:val="22"/>
        </w:rPr>
        <w:t xml:space="preserve">las </w:t>
      </w:r>
      <w:proofErr w:type="spellStart"/>
      <w:r w:rsidR="000C0D9E" w:rsidRPr="003D4192">
        <w:rPr>
          <w:sz w:val="22"/>
          <w:szCs w:val="22"/>
        </w:rPr>
        <w:t>VEs</w:t>
      </w:r>
      <w:proofErr w:type="spellEnd"/>
      <w:r w:rsidR="000C0D9E" w:rsidRPr="003D4192">
        <w:rPr>
          <w:sz w:val="22"/>
          <w:szCs w:val="22"/>
        </w:rPr>
        <w:t xml:space="preserve"> para tratar las células tumorales. Finalmente, se determinaron los parámetros de ciclo celular y apoptosis.</w:t>
      </w:r>
      <w:ins w:id="70" w:author="Lucia Gimeno Mallench" w:date="2019-06-23T08:49:00Z">
        <w:r w:rsidR="002667A5" w:rsidRPr="003D4192">
          <w:rPr>
            <w:sz w:val="22"/>
            <w:szCs w:val="22"/>
          </w:rPr>
          <w:t xml:space="preserve"> </w:t>
        </w:r>
      </w:ins>
    </w:p>
    <w:p w14:paraId="00C680C5" w14:textId="26D94D38" w:rsidR="00A73A2C" w:rsidRDefault="00A73A2C" w:rsidP="00424195">
      <w:pPr>
        <w:spacing w:line="360" w:lineRule="auto"/>
        <w:jc w:val="both"/>
        <w:rPr>
          <w:sz w:val="22"/>
          <w:szCs w:val="22"/>
        </w:rPr>
      </w:pPr>
      <w:r w:rsidRPr="003D4192">
        <w:rPr>
          <w:sz w:val="22"/>
          <w:szCs w:val="22"/>
        </w:rPr>
        <w:t xml:space="preserve">A </w:t>
      </w:r>
      <w:proofErr w:type="spellStart"/>
      <w:r w:rsidRPr="003D4192">
        <w:rPr>
          <w:sz w:val="22"/>
          <w:szCs w:val="22"/>
        </w:rPr>
        <w:t>continuación</w:t>
      </w:r>
      <w:proofErr w:type="spellEnd"/>
      <w:r w:rsidRPr="003D4192">
        <w:rPr>
          <w:sz w:val="22"/>
          <w:szCs w:val="22"/>
        </w:rPr>
        <w:t xml:space="preserve">, se describe el plan de trabajo en orden </w:t>
      </w:r>
      <w:proofErr w:type="spellStart"/>
      <w:r w:rsidRPr="003D4192">
        <w:rPr>
          <w:sz w:val="22"/>
          <w:szCs w:val="22"/>
        </w:rPr>
        <w:t>cronológico</w:t>
      </w:r>
      <w:proofErr w:type="spellEnd"/>
      <w:r w:rsidRPr="003D4192">
        <w:rPr>
          <w:sz w:val="22"/>
          <w:szCs w:val="22"/>
        </w:rPr>
        <w:t>:</w:t>
      </w:r>
    </w:p>
    <w:p w14:paraId="7974318F" w14:textId="799E4171" w:rsidR="00C94781" w:rsidRDefault="00C94781" w:rsidP="00424195">
      <w:pPr>
        <w:spacing w:line="360" w:lineRule="auto"/>
        <w:jc w:val="both"/>
        <w:rPr>
          <w:sz w:val="22"/>
          <w:szCs w:val="22"/>
        </w:rPr>
      </w:pPr>
    </w:p>
    <w:p w14:paraId="47418E0D" w14:textId="77777777" w:rsidR="00C94781" w:rsidRPr="003D4192" w:rsidRDefault="00C94781" w:rsidP="00424195">
      <w:pPr>
        <w:spacing w:line="360" w:lineRule="auto"/>
        <w:jc w:val="both"/>
        <w:rPr>
          <w:sz w:val="22"/>
          <w:szCs w:val="22"/>
        </w:rPr>
      </w:pPr>
    </w:p>
    <w:p w14:paraId="04DF2D28" w14:textId="5238B60D" w:rsidR="00B646ED" w:rsidRPr="003D4192" w:rsidRDefault="00B646ED" w:rsidP="00153EBC">
      <w:pPr>
        <w:pStyle w:val="Prrafodelista"/>
        <w:numPr>
          <w:ilvl w:val="1"/>
          <w:numId w:val="11"/>
        </w:numPr>
        <w:spacing w:line="360" w:lineRule="auto"/>
        <w:jc w:val="both"/>
        <w:rPr>
          <w:rFonts w:ascii="Times New Roman" w:hAnsi="Times New Roman" w:cs="Times New Roman"/>
          <w:b/>
          <w:bCs/>
        </w:rPr>
      </w:pPr>
      <w:r w:rsidRPr="003D4192">
        <w:rPr>
          <w:rFonts w:ascii="Times New Roman" w:hAnsi="Times New Roman" w:cs="Times New Roman"/>
          <w:b/>
          <w:bCs/>
        </w:rPr>
        <w:lastRenderedPageBreak/>
        <w:t>Cultivos celulares</w:t>
      </w:r>
    </w:p>
    <w:p w14:paraId="1BA1A773" w14:textId="2206CC31" w:rsidR="000F409F" w:rsidRPr="00442D7D" w:rsidRDefault="000F409F" w:rsidP="00153EBC">
      <w:pPr>
        <w:pStyle w:val="elisa"/>
        <w:numPr>
          <w:ilvl w:val="2"/>
          <w:numId w:val="11"/>
        </w:numPr>
        <w:rPr>
          <w:rFonts w:cs="Times New Roman"/>
          <w:b/>
          <w:color w:val="000000" w:themeColor="text1"/>
          <w:szCs w:val="22"/>
        </w:rPr>
      </w:pPr>
      <w:bookmarkStart w:id="71" w:name="_Toc13150624"/>
      <w:r w:rsidRPr="00442D7D">
        <w:rPr>
          <w:rFonts w:cs="Times New Roman"/>
          <w:b/>
          <w:bCs/>
          <w:szCs w:val="22"/>
        </w:rPr>
        <w:t>Aislamiento de células mononucleares</w:t>
      </w:r>
      <w:bookmarkEnd w:id="71"/>
    </w:p>
    <w:p w14:paraId="6AE42092" w14:textId="4E534B28" w:rsidR="00836B2A" w:rsidRPr="003D4192" w:rsidRDefault="00836B2A" w:rsidP="00424195">
      <w:pPr>
        <w:spacing w:line="360" w:lineRule="auto"/>
        <w:jc w:val="both"/>
        <w:rPr>
          <w:sz w:val="22"/>
          <w:szCs w:val="22"/>
        </w:rPr>
      </w:pPr>
      <w:r w:rsidRPr="003D4192">
        <w:rPr>
          <w:sz w:val="22"/>
          <w:szCs w:val="22"/>
        </w:rPr>
        <w:t xml:space="preserve">Para separar las células mononucleares de las muestras sanguíneas </w:t>
      </w:r>
      <w:r w:rsidR="00981D33" w:rsidRPr="003D4192">
        <w:rPr>
          <w:sz w:val="22"/>
          <w:szCs w:val="22"/>
        </w:rPr>
        <w:t xml:space="preserve">se emplearon tubos </w:t>
      </w:r>
      <w:proofErr w:type="spellStart"/>
      <w:r w:rsidR="00981D33" w:rsidRPr="003D4192">
        <w:rPr>
          <w:sz w:val="22"/>
          <w:szCs w:val="22"/>
        </w:rPr>
        <w:t>vacutainer</w:t>
      </w:r>
      <w:proofErr w:type="spellEnd"/>
      <w:r w:rsidR="00981D33" w:rsidRPr="003D4192">
        <w:rPr>
          <w:sz w:val="22"/>
          <w:szCs w:val="22"/>
        </w:rPr>
        <w:t xml:space="preserve"> (</w:t>
      </w:r>
      <w:proofErr w:type="spellStart"/>
      <w:r w:rsidR="00981D33" w:rsidRPr="003D4192">
        <w:rPr>
          <w:sz w:val="22"/>
          <w:szCs w:val="22"/>
        </w:rPr>
        <w:t>Ref</w:t>
      </w:r>
      <w:proofErr w:type="spellEnd"/>
      <w:r w:rsidR="00981D33" w:rsidRPr="003D4192">
        <w:rPr>
          <w:sz w:val="22"/>
          <w:szCs w:val="22"/>
        </w:rPr>
        <w:t xml:space="preserve">: 362780) con </w:t>
      </w:r>
      <w:proofErr w:type="spellStart"/>
      <w:r w:rsidR="00981D33" w:rsidRPr="003D4192">
        <w:rPr>
          <w:sz w:val="22"/>
          <w:szCs w:val="22"/>
        </w:rPr>
        <w:t>ficoll</w:t>
      </w:r>
      <w:proofErr w:type="spellEnd"/>
      <w:r w:rsidR="00981D33" w:rsidRPr="003D4192">
        <w:rPr>
          <w:sz w:val="22"/>
          <w:szCs w:val="22"/>
        </w:rPr>
        <w:t xml:space="preserve"> para separar las fracciones celulares.</w:t>
      </w:r>
      <w:r w:rsidR="0024138F" w:rsidRPr="003D4192">
        <w:rPr>
          <w:sz w:val="22"/>
          <w:szCs w:val="22"/>
        </w:rPr>
        <w:t xml:space="preserve"> Obtenidas las células deben sembrarse en frascos de cultivo.</w:t>
      </w:r>
    </w:p>
    <w:p w14:paraId="6C771B30" w14:textId="5DFBB2EC" w:rsidR="0024138F" w:rsidRPr="003D4192" w:rsidRDefault="0024138F" w:rsidP="00153EBC">
      <w:pPr>
        <w:pStyle w:val="elisa"/>
        <w:numPr>
          <w:ilvl w:val="0"/>
          <w:numId w:val="14"/>
        </w:numPr>
        <w:rPr>
          <w:rFonts w:cs="Times New Roman"/>
          <w:b/>
          <w:bCs/>
          <w:color w:val="000000" w:themeColor="text1"/>
          <w:szCs w:val="22"/>
        </w:rPr>
      </w:pPr>
      <w:bookmarkStart w:id="72" w:name="_Toc13150625"/>
      <w:r w:rsidRPr="003D4192">
        <w:rPr>
          <w:rFonts w:cs="Times New Roman"/>
          <w:b/>
          <w:bCs/>
          <w:color w:val="000000" w:themeColor="text1"/>
          <w:szCs w:val="22"/>
        </w:rPr>
        <w:t>Procedimiento</w:t>
      </w:r>
      <w:bookmarkEnd w:id="72"/>
    </w:p>
    <w:p w14:paraId="54119F47" w14:textId="3A95B085" w:rsidR="00A73A2C" w:rsidRPr="003D4192" w:rsidRDefault="00FF3B17" w:rsidP="00153EBC">
      <w:pPr>
        <w:pStyle w:val="Prrafodelista"/>
        <w:numPr>
          <w:ilvl w:val="0"/>
          <w:numId w:val="4"/>
        </w:numPr>
        <w:spacing w:line="360" w:lineRule="auto"/>
        <w:jc w:val="both"/>
        <w:rPr>
          <w:rFonts w:ascii="Times New Roman" w:hAnsi="Times New Roman" w:cs="Times New Roman"/>
        </w:rPr>
      </w:pPr>
      <w:r w:rsidRPr="003D4192">
        <w:rPr>
          <w:rFonts w:ascii="Times New Roman" w:hAnsi="Times New Roman" w:cs="Times New Roman"/>
        </w:rPr>
        <w:t xml:space="preserve">Obtención </w:t>
      </w:r>
      <w:r w:rsidR="006B2DD9" w:rsidRPr="003D4192">
        <w:rPr>
          <w:rFonts w:ascii="Times New Roman" w:hAnsi="Times New Roman" w:cs="Times New Roman"/>
        </w:rPr>
        <w:t>de muestras de sangre.</w:t>
      </w:r>
    </w:p>
    <w:p w14:paraId="03D31FA1" w14:textId="5FA89530" w:rsidR="00A73A2C" w:rsidRPr="003D4192" w:rsidRDefault="00A73A2C" w:rsidP="00153EBC">
      <w:pPr>
        <w:pStyle w:val="Prrafodelista"/>
        <w:numPr>
          <w:ilvl w:val="0"/>
          <w:numId w:val="4"/>
        </w:numPr>
        <w:spacing w:line="360" w:lineRule="auto"/>
        <w:jc w:val="both"/>
        <w:rPr>
          <w:rFonts w:ascii="Times New Roman" w:hAnsi="Times New Roman" w:cs="Times New Roman"/>
          <w:color w:val="FF0000"/>
        </w:rPr>
      </w:pPr>
      <w:r w:rsidRPr="003D4192">
        <w:rPr>
          <w:rFonts w:ascii="Times New Roman" w:hAnsi="Times New Roman" w:cs="Times New Roman"/>
        </w:rPr>
        <w:t>Centrif</w:t>
      </w:r>
      <w:r w:rsidR="006B2DD9" w:rsidRPr="003D4192">
        <w:rPr>
          <w:rFonts w:ascii="Times New Roman" w:hAnsi="Times New Roman" w:cs="Times New Roman"/>
        </w:rPr>
        <w:t>ugar</w:t>
      </w:r>
      <w:r w:rsidRPr="003D4192">
        <w:rPr>
          <w:rFonts w:ascii="Times New Roman" w:hAnsi="Times New Roman" w:cs="Times New Roman"/>
        </w:rPr>
        <w:t xml:space="preserve"> los tubos a 1800g, 20 minutos a </w:t>
      </w:r>
      <w:proofErr w:type="spellStart"/>
      <w:r w:rsidRPr="003D4192">
        <w:rPr>
          <w:rFonts w:ascii="Times New Roman" w:hAnsi="Times New Roman" w:cs="Times New Roman"/>
          <w:color w:val="000000" w:themeColor="text1"/>
        </w:rPr>
        <w:t>Tª</w:t>
      </w:r>
      <w:proofErr w:type="spellEnd"/>
      <w:r w:rsidRPr="003D4192">
        <w:rPr>
          <w:rFonts w:ascii="Times New Roman" w:hAnsi="Times New Roman" w:cs="Times New Roman"/>
          <w:color w:val="000000" w:themeColor="text1"/>
        </w:rPr>
        <w:t xml:space="preserve"> ambiente.</w:t>
      </w:r>
    </w:p>
    <w:p w14:paraId="65574D0A" w14:textId="260C10B4" w:rsidR="00A73A2C" w:rsidRPr="003D4192" w:rsidRDefault="00713D0F" w:rsidP="00153EBC">
      <w:pPr>
        <w:pStyle w:val="Prrafodelista"/>
        <w:numPr>
          <w:ilvl w:val="0"/>
          <w:numId w:val="4"/>
        </w:numPr>
        <w:spacing w:line="360" w:lineRule="auto"/>
        <w:jc w:val="both"/>
        <w:rPr>
          <w:rFonts w:ascii="Times New Roman" w:hAnsi="Times New Roman" w:cs="Times New Roman"/>
          <w:color w:val="222222"/>
          <w:shd w:val="clear" w:color="auto" w:fill="FFFFFF"/>
        </w:rPr>
      </w:pPr>
      <w:r w:rsidRPr="003D4192">
        <w:rPr>
          <w:rFonts w:ascii="Times New Roman" w:hAnsi="Times New Roman" w:cs="Times New Roman"/>
          <w:color w:val="222222"/>
          <w:shd w:val="clear" w:color="auto" w:fill="FFFFFF"/>
        </w:rPr>
        <w:t>R</w:t>
      </w:r>
      <w:r w:rsidR="00A73A2C" w:rsidRPr="003D4192">
        <w:rPr>
          <w:rFonts w:ascii="Times New Roman" w:hAnsi="Times New Roman" w:cs="Times New Roman"/>
          <w:color w:val="222222"/>
          <w:shd w:val="clear" w:color="auto" w:fill="FFFFFF"/>
        </w:rPr>
        <w:t>etirar</w:t>
      </w:r>
      <w:r w:rsidR="006B2DD9" w:rsidRPr="003D4192">
        <w:rPr>
          <w:rFonts w:ascii="Times New Roman" w:hAnsi="Times New Roman" w:cs="Times New Roman"/>
          <w:color w:val="222222"/>
          <w:shd w:val="clear" w:color="auto" w:fill="FFFFFF"/>
        </w:rPr>
        <w:t xml:space="preserve"> </w:t>
      </w:r>
      <w:r w:rsidR="00A73A2C" w:rsidRPr="003D4192">
        <w:rPr>
          <w:rFonts w:ascii="Times New Roman" w:hAnsi="Times New Roman" w:cs="Times New Roman"/>
          <w:color w:val="222222"/>
          <w:shd w:val="clear" w:color="auto" w:fill="FFFFFF"/>
        </w:rPr>
        <w:t xml:space="preserve">el plasma </w:t>
      </w:r>
      <w:r w:rsidR="00412ABF" w:rsidRPr="003D4192">
        <w:rPr>
          <w:rFonts w:ascii="Times New Roman" w:hAnsi="Times New Roman" w:cs="Times New Roman"/>
          <w:color w:val="222222"/>
          <w:shd w:val="clear" w:color="auto" w:fill="FFFFFF"/>
        </w:rPr>
        <w:t>de los tubos</w:t>
      </w:r>
      <w:r w:rsidRPr="003D4192">
        <w:rPr>
          <w:rFonts w:ascii="Times New Roman" w:hAnsi="Times New Roman" w:cs="Times New Roman"/>
          <w:color w:val="222222"/>
          <w:shd w:val="clear" w:color="auto" w:fill="FFFFFF"/>
        </w:rPr>
        <w:t>.</w:t>
      </w:r>
    </w:p>
    <w:p w14:paraId="091B4249" w14:textId="3EA021C5" w:rsidR="00A73A2C" w:rsidRPr="003D4192" w:rsidRDefault="00A73A2C" w:rsidP="00153EBC">
      <w:pPr>
        <w:pStyle w:val="Prrafodelista"/>
        <w:numPr>
          <w:ilvl w:val="0"/>
          <w:numId w:val="4"/>
        </w:numPr>
        <w:spacing w:line="360" w:lineRule="auto"/>
        <w:jc w:val="both"/>
        <w:rPr>
          <w:rFonts w:ascii="Times New Roman" w:eastAsia="Times New Roman" w:hAnsi="Times New Roman" w:cs="Times New Roman"/>
          <w:lang w:eastAsia="es-ES_tradnl"/>
        </w:rPr>
      </w:pPr>
      <w:r w:rsidRPr="003D4192">
        <w:rPr>
          <w:rFonts w:ascii="Times New Roman" w:hAnsi="Times New Roman" w:cs="Times New Roman"/>
          <w:color w:val="222222"/>
          <w:shd w:val="clear" w:color="auto" w:fill="FFFFFF"/>
        </w:rPr>
        <w:t>Recoger las células mononucleares</w:t>
      </w:r>
      <w:r w:rsidRPr="003D4192">
        <w:rPr>
          <w:rFonts w:ascii="Times New Roman" w:hAnsi="Times New Roman" w:cs="Times New Roman"/>
          <w:color w:val="538135" w:themeColor="accent6" w:themeShade="BF"/>
          <w:shd w:val="clear" w:color="auto" w:fill="FFFFFF"/>
        </w:rPr>
        <w:t xml:space="preserve"> </w:t>
      </w:r>
      <w:r w:rsidR="001828E0" w:rsidRPr="003D4192">
        <w:rPr>
          <w:rFonts w:ascii="Times New Roman" w:hAnsi="Times New Roman" w:cs="Times New Roman"/>
          <w:color w:val="000000" w:themeColor="text1"/>
          <w:shd w:val="clear" w:color="auto" w:fill="FFFFFF"/>
        </w:rPr>
        <w:t xml:space="preserve">de cada muestra en </w:t>
      </w:r>
      <w:r w:rsidR="00713D0F" w:rsidRPr="003D4192">
        <w:rPr>
          <w:rFonts w:ascii="Times New Roman" w:hAnsi="Times New Roman" w:cs="Times New Roman"/>
          <w:color w:val="000000" w:themeColor="text1"/>
          <w:shd w:val="clear" w:color="auto" w:fill="FFFFFF"/>
        </w:rPr>
        <w:t>tubos</w:t>
      </w:r>
      <w:r w:rsidR="001828E0" w:rsidRPr="003D4192">
        <w:rPr>
          <w:rFonts w:ascii="Times New Roman" w:hAnsi="Times New Roman" w:cs="Times New Roman"/>
          <w:color w:val="000000" w:themeColor="text1"/>
          <w:shd w:val="clear" w:color="auto" w:fill="FFFFFF"/>
        </w:rPr>
        <w:t xml:space="preserve"> </w:t>
      </w:r>
      <w:proofErr w:type="spellStart"/>
      <w:r w:rsidR="001828E0" w:rsidRPr="003D4192">
        <w:rPr>
          <w:rFonts w:ascii="Times New Roman" w:hAnsi="Times New Roman" w:cs="Times New Roman"/>
          <w:color w:val="000000" w:themeColor="text1"/>
          <w:shd w:val="clear" w:color="auto" w:fill="FFFFFF"/>
        </w:rPr>
        <w:t>falcon</w:t>
      </w:r>
      <w:proofErr w:type="spellEnd"/>
      <w:r w:rsidR="00713D0F" w:rsidRPr="003D4192">
        <w:rPr>
          <w:rFonts w:ascii="Times New Roman" w:hAnsi="Times New Roman" w:cs="Times New Roman"/>
          <w:color w:val="000000" w:themeColor="text1"/>
          <w:shd w:val="clear" w:color="auto" w:fill="FFFFFF"/>
        </w:rPr>
        <w:t xml:space="preserve">. </w:t>
      </w:r>
    </w:p>
    <w:p w14:paraId="75CAAB54" w14:textId="4362C7C1" w:rsidR="00A73A2C" w:rsidRPr="003D4192" w:rsidRDefault="006B2DD9" w:rsidP="00153EBC">
      <w:pPr>
        <w:pStyle w:val="Prrafodelista"/>
        <w:numPr>
          <w:ilvl w:val="0"/>
          <w:numId w:val="4"/>
        </w:numPr>
        <w:spacing w:line="360" w:lineRule="auto"/>
        <w:jc w:val="both"/>
        <w:rPr>
          <w:rFonts w:ascii="Times New Roman" w:hAnsi="Times New Roman" w:cs="Times New Roman"/>
          <w:color w:val="222222"/>
          <w:shd w:val="clear" w:color="auto" w:fill="FFFFFF"/>
        </w:rPr>
      </w:pPr>
      <w:r w:rsidRPr="003D4192">
        <w:rPr>
          <w:rFonts w:ascii="Times New Roman" w:hAnsi="Times New Roman" w:cs="Times New Roman"/>
          <w:color w:val="222222"/>
          <w:shd w:val="clear" w:color="auto" w:fill="FFFFFF"/>
        </w:rPr>
        <w:t xml:space="preserve">Centrifugar </w:t>
      </w:r>
      <w:r w:rsidR="00A73A2C" w:rsidRPr="003D4192">
        <w:rPr>
          <w:rFonts w:ascii="Times New Roman" w:hAnsi="Times New Roman" w:cs="Times New Roman"/>
          <w:color w:val="222222"/>
          <w:shd w:val="clear" w:color="auto" w:fill="FFFFFF"/>
        </w:rPr>
        <w:t>10 minutos a 1500g</w:t>
      </w:r>
      <w:r w:rsidR="00D217F0" w:rsidRPr="003D4192">
        <w:rPr>
          <w:rFonts w:ascii="Times New Roman" w:hAnsi="Times New Roman" w:cs="Times New Roman"/>
          <w:color w:val="222222"/>
          <w:shd w:val="clear" w:color="auto" w:fill="FFFFFF"/>
        </w:rPr>
        <w:t xml:space="preserve">. </w:t>
      </w:r>
    </w:p>
    <w:p w14:paraId="60E15DEE" w14:textId="2A977989" w:rsidR="00D217F0" w:rsidRPr="003D4192" w:rsidRDefault="006B2DD9" w:rsidP="00153EBC">
      <w:pPr>
        <w:pStyle w:val="Prrafodelista"/>
        <w:numPr>
          <w:ilvl w:val="0"/>
          <w:numId w:val="4"/>
        </w:numPr>
        <w:spacing w:line="360" w:lineRule="auto"/>
        <w:jc w:val="both"/>
        <w:rPr>
          <w:rFonts w:ascii="Times New Roman" w:hAnsi="Times New Roman" w:cs="Times New Roman"/>
          <w:color w:val="222222"/>
          <w:shd w:val="clear" w:color="auto" w:fill="FFFFFF"/>
        </w:rPr>
      </w:pPr>
      <w:r w:rsidRPr="003D4192">
        <w:rPr>
          <w:rFonts w:ascii="Times New Roman" w:hAnsi="Times New Roman" w:cs="Times New Roman"/>
          <w:color w:val="222222"/>
          <w:shd w:val="clear" w:color="auto" w:fill="FFFFFF"/>
        </w:rPr>
        <w:t>Eliminar</w:t>
      </w:r>
      <w:r w:rsidR="00A73A2C" w:rsidRPr="003D4192">
        <w:rPr>
          <w:rFonts w:ascii="Times New Roman" w:hAnsi="Times New Roman" w:cs="Times New Roman"/>
          <w:color w:val="222222"/>
          <w:shd w:val="clear" w:color="auto" w:fill="FFFFFF"/>
        </w:rPr>
        <w:t xml:space="preserve"> el sobrenadante</w:t>
      </w:r>
      <w:r w:rsidR="00767A09" w:rsidRPr="003D4192">
        <w:rPr>
          <w:rFonts w:ascii="Times New Roman" w:hAnsi="Times New Roman" w:cs="Times New Roman"/>
          <w:color w:val="222222"/>
          <w:shd w:val="clear" w:color="auto" w:fill="FFFFFF"/>
        </w:rPr>
        <w:t xml:space="preserve"> y lavar con PBS.</w:t>
      </w:r>
    </w:p>
    <w:p w14:paraId="66CE4DBF" w14:textId="7F046EE6" w:rsidR="006B2DD9" w:rsidRPr="003D4192" w:rsidRDefault="00713D0F" w:rsidP="00153EBC">
      <w:pPr>
        <w:pStyle w:val="Prrafodelista"/>
        <w:numPr>
          <w:ilvl w:val="0"/>
          <w:numId w:val="4"/>
        </w:numPr>
        <w:spacing w:line="360" w:lineRule="auto"/>
        <w:jc w:val="both"/>
        <w:rPr>
          <w:rFonts w:ascii="Times New Roman" w:hAnsi="Times New Roman" w:cs="Times New Roman"/>
          <w:color w:val="222222"/>
          <w:shd w:val="clear" w:color="auto" w:fill="FFFFFF"/>
        </w:rPr>
      </w:pPr>
      <w:r w:rsidRPr="003D4192">
        <w:rPr>
          <w:rFonts w:ascii="Times New Roman" w:hAnsi="Times New Roman" w:cs="Times New Roman"/>
          <w:color w:val="222222"/>
          <w:shd w:val="clear" w:color="auto" w:fill="FFFFFF"/>
        </w:rPr>
        <w:t>C</w:t>
      </w:r>
      <w:r w:rsidR="00A73A2C" w:rsidRPr="003D4192">
        <w:rPr>
          <w:rFonts w:ascii="Times New Roman" w:hAnsi="Times New Roman" w:cs="Times New Roman"/>
          <w:color w:val="222222"/>
          <w:shd w:val="clear" w:color="auto" w:fill="FFFFFF"/>
        </w:rPr>
        <w:t>entrifugar a 500g durante 10 minutos</w:t>
      </w:r>
      <w:r w:rsidR="00D217F0" w:rsidRPr="003D4192">
        <w:rPr>
          <w:rFonts w:ascii="Times New Roman" w:hAnsi="Times New Roman" w:cs="Times New Roman"/>
          <w:color w:val="222222"/>
          <w:shd w:val="clear" w:color="auto" w:fill="FFFFFF"/>
        </w:rPr>
        <w:t xml:space="preserve"> y d</w:t>
      </w:r>
      <w:r w:rsidR="00A73A2C" w:rsidRPr="003D4192">
        <w:rPr>
          <w:rFonts w:ascii="Times New Roman" w:hAnsi="Times New Roman" w:cs="Times New Roman"/>
          <w:color w:val="222222"/>
          <w:shd w:val="clear" w:color="auto" w:fill="FFFFFF"/>
        </w:rPr>
        <w:t>ecanta</w:t>
      </w:r>
      <w:r w:rsidR="006B2DD9" w:rsidRPr="003D4192">
        <w:rPr>
          <w:rFonts w:ascii="Times New Roman" w:hAnsi="Times New Roman" w:cs="Times New Roman"/>
          <w:color w:val="222222"/>
          <w:shd w:val="clear" w:color="auto" w:fill="FFFFFF"/>
        </w:rPr>
        <w:t>r</w:t>
      </w:r>
      <w:r w:rsidR="00A73A2C" w:rsidRPr="003D4192">
        <w:rPr>
          <w:rFonts w:ascii="Times New Roman" w:hAnsi="Times New Roman" w:cs="Times New Roman"/>
          <w:color w:val="222222"/>
          <w:shd w:val="clear" w:color="auto" w:fill="FFFFFF"/>
        </w:rPr>
        <w:t xml:space="preserve"> el sobrenadante. </w:t>
      </w:r>
    </w:p>
    <w:p w14:paraId="1DAD4D30" w14:textId="77777777" w:rsidR="00A73A2C" w:rsidRPr="003D4192" w:rsidRDefault="00343B6F" w:rsidP="00153EBC">
      <w:pPr>
        <w:pStyle w:val="Prrafodelista"/>
        <w:numPr>
          <w:ilvl w:val="0"/>
          <w:numId w:val="4"/>
        </w:numPr>
        <w:spacing w:line="360" w:lineRule="auto"/>
        <w:jc w:val="both"/>
        <w:rPr>
          <w:rFonts w:ascii="Times New Roman" w:hAnsi="Times New Roman" w:cs="Times New Roman"/>
          <w:color w:val="222222"/>
          <w:shd w:val="clear" w:color="auto" w:fill="FFFFFF"/>
        </w:rPr>
      </w:pPr>
      <w:r w:rsidRPr="003D4192">
        <w:rPr>
          <w:rFonts w:ascii="Times New Roman" w:hAnsi="Times New Roman" w:cs="Times New Roman"/>
          <w:color w:val="222222"/>
          <w:shd w:val="clear" w:color="auto" w:fill="FFFFFF"/>
        </w:rPr>
        <w:t>Contar</w:t>
      </w:r>
      <w:r w:rsidR="00A73A2C" w:rsidRPr="003D4192">
        <w:rPr>
          <w:rFonts w:ascii="Times New Roman" w:hAnsi="Times New Roman" w:cs="Times New Roman"/>
          <w:color w:val="222222"/>
          <w:shd w:val="clear" w:color="auto" w:fill="FFFFFF"/>
        </w:rPr>
        <w:t xml:space="preserve"> las células en la cámara de Neubauer con ayuda del microscopio</w:t>
      </w:r>
      <w:r w:rsidRPr="003D4192">
        <w:rPr>
          <w:rFonts w:ascii="Times New Roman" w:hAnsi="Times New Roman" w:cs="Times New Roman"/>
          <w:color w:val="222222"/>
          <w:shd w:val="clear" w:color="auto" w:fill="FFFFFF"/>
        </w:rPr>
        <w:t>.</w:t>
      </w:r>
    </w:p>
    <w:p w14:paraId="1C0BA432" w14:textId="5E80E6AC" w:rsidR="000F409F" w:rsidRPr="003D4192" w:rsidRDefault="00A73A2C" w:rsidP="00153EBC">
      <w:pPr>
        <w:pStyle w:val="Prrafodelista"/>
        <w:numPr>
          <w:ilvl w:val="0"/>
          <w:numId w:val="4"/>
        </w:numPr>
        <w:spacing w:line="360" w:lineRule="auto"/>
        <w:jc w:val="both"/>
        <w:rPr>
          <w:rFonts w:ascii="Times New Roman" w:hAnsi="Times New Roman" w:cs="Times New Roman"/>
          <w:color w:val="222222"/>
          <w:shd w:val="clear" w:color="auto" w:fill="FFFFFF"/>
        </w:rPr>
      </w:pPr>
      <w:r w:rsidRPr="003D4192">
        <w:rPr>
          <w:rFonts w:ascii="Times New Roman" w:hAnsi="Times New Roman" w:cs="Times New Roman"/>
          <w:color w:val="222222"/>
          <w:shd w:val="clear" w:color="auto" w:fill="FFFFFF"/>
        </w:rPr>
        <w:t>Sembra</w:t>
      </w:r>
      <w:r w:rsidR="00343B6F" w:rsidRPr="003D4192">
        <w:rPr>
          <w:rFonts w:ascii="Times New Roman" w:hAnsi="Times New Roman" w:cs="Times New Roman"/>
          <w:color w:val="222222"/>
          <w:shd w:val="clear" w:color="auto" w:fill="FFFFFF"/>
        </w:rPr>
        <w:t>r</w:t>
      </w:r>
      <w:r w:rsidRPr="003D4192">
        <w:rPr>
          <w:rFonts w:ascii="Times New Roman" w:hAnsi="Times New Roman" w:cs="Times New Roman"/>
          <w:color w:val="222222"/>
          <w:shd w:val="clear" w:color="auto" w:fill="FFFFFF"/>
        </w:rPr>
        <w:t xml:space="preserve"> 7,5 x 10</w:t>
      </w:r>
      <w:r w:rsidRPr="003D4192">
        <w:rPr>
          <w:rFonts w:ascii="Times New Roman" w:hAnsi="Times New Roman" w:cs="Times New Roman"/>
          <w:color w:val="222222"/>
          <w:shd w:val="clear" w:color="auto" w:fill="FFFFFF"/>
          <w:vertAlign w:val="superscript"/>
        </w:rPr>
        <w:t>6</w:t>
      </w:r>
      <w:r w:rsidR="000F409F" w:rsidRPr="003D4192">
        <w:rPr>
          <w:rFonts w:ascii="Times New Roman" w:hAnsi="Times New Roman" w:cs="Times New Roman"/>
          <w:color w:val="222222"/>
          <w:shd w:val="clear" w:color="auto" w:fill="FFFFFF"/>
          <w:vertAlign w:val="superscript"/>
        </w:rPr>
        <w:t xml:space="preserve"> </w:t>
      </w:r>
      <w:r w:rsidRPr="003D4192">
        <w:rPr>
          <w:rFonts w:ascii="Times New Roman" w:hAnsi="Times New Roman" w:cs="Times New Roman"/>
          <w:color w:val="222222"/>
          <w:shd w:val="clear" w:color="auto" w:fill="FFFFFF"/>
        </w:rPr>
        <w:t xml:space="preserve">células mononucleares en cada </w:t>
      </w:r>
      <w:r w:rsidR="00343B6F" w:rsidRPr="003D4192">
        <w:rPr>
          <w:rFonts w:ascii="Times New Roman" w:hAnsi="Times New Roman" w:cs="Times New Roman"/>
          <w:color w:val="222222"/>
          <w:shd w:val="clear" w:color="auto" w:fill="FFFFFF"/>
        </w:rPr>
        <w:t xml:space="preserve">frasco </w:t>
      </w:r>
      <w:r w:rsidRPr="003D4192">
        <w:rPr>
          <w:rFonts w:ascii="Times New Roman" w:hAnsi="Times New Roman" w:cs="Times New Roman"/>
          <w:color w:val="222222"/>
          <w:shd w:val="clear" w:color="auto" w:fill="FFFFFF"/>
        </w:rPr>
        <w:t>T-75.</w:t>
      </w:r>
    </w:p>
    <w:p w14:paraId="060D2C17" w14:textId="077C2CC1" w:rsidR="00FF3B17" w:rsidRPr="003D4192" w:rsidRDefault="003E7C37" w:rsidP="00153EBC">
      <w:pPr>
        <w:pStyle w:val="elisa"/>
        <w:numPr>
          <w:ilvl w:val="2"/>
          <w:numId w:val="11"/>
        </w:numPr>
        <w:rPr>
          <w:rFonts w:cs="Times New Roman"/>
          <w:b/>
          <w:bCs/>
          <w:szCs w:val="22"/>
        </w:rPr>
      </w:pPr>
      <w:bookmarkStart w:id="73" w:name="_Toc13150626"/>
      <w:r w:rsidRPr="003D4192">
        <w:rPr>
          <w:rFonts w:cs="Times New Roman"/>
          <w:b/>
          <w:bCs/>
          <w:szCs w:val="22"/>
        </w:rPr>
        <w:t>T</w:t>
      </w:r>
      <w:r w:rsidR="00FF3B17" w:rsidRPr="003D4192">
        <w:rPr>
          <w:rFonts w:cs="Times New Roman"/>
          <w:b/>
          <w:bCs/>
          <w:szCs w:val="22"/>
        </w:rPr>
        <w:t>ratamiento de las células mononucleares</w:t>
      </w:r>
      <w:bookmarkEnd w:id="73"/>
    </w:p>
    <w:p w14:paraId="2FA6C0FE" w14:textId="0C71AFDB" w:rsidR="0024138F" w:rsidRPr="003D4192" w:rsidRDefault="00D162DA" w:rsidP="00424195">
      <w:pPr>
        <w:spacing w:line="360" w:lineRule="auto"/>
        <w:rPr>
          <w:sz w:val="22"/>
          <w:szCs w:val="22"/>
        </w:rPr>
      </w:pPr>
      <w:r w:rsidRPr="003D4192">
        <w:rPr>
          <w:sz w:val="22"/>
          <w:szCs w:val="22"/>
        </w:rPr>
        <w:t>El tratamiento de células mononucleares se lle</w:t>
      </w:r>
      <w:r w:rsidR="003D485A" w:rsidRPr="003D4192">
        <w:rPr>
          <w:sz w:val="22"/>
          <w:szCs w:val="22"/>
        </w:rPr>
        <w:t xml:space="preserve">va a cabo con genisteína que debe prepararse a una concentración de 0,5 </w:t>
      </w:r>
      <w:proofErr w:type="spellStart"/>
      <w:r w:rsidR="003D485A" w:rsidRPr="003D4192">
        <w:rPr>
          <w:sz w:val="22"/>
          <w:szCs w:val="22"/>
        </w:rPr>
        <w:t>uM</w:t>
      </w:r>
      <w:proofErr w:type="spellEnd"/>
      <w:r w:rsidR="003D485A" w:rsidRPr="003D4192">
        <w:rPr>
          <w:sz w:val="22"/>
          <w:szCs w:val="22"/>
        </w:rPr>
        <w:t xml:space="preserve"> en placa </w:t>
      </w:r>
      <w:r w:rsidR="00713D0F" w:rsidRPr="003D4192">
        <w:rPr>
          <w:color w:val="000000" w:themeColor="text1"/>
          <w:sz w:val="22"/>
          <w:szCs w:val="22"/>
        </w:rPr>
        <w:t>disuelta</w:t>
      </w:r>
      <w:r w:rsidR="003D485A" w:rsidRPr="003D4192">
        <w:rPr>
          <w:sz w:val="22"/>
          <w:szCs w:val="22"/>
        </w:rPr>
        <w:t xml:space="preserve"> en DMSO. </w:t>
      </w:r>
      <w:r w:rsidR="00713D0F" w:rsidRPr="003D4192">
        <w:rPr>
          <w:sz w:val="22"/>
          <w:szCs w:val="22"/>
        </w:rPr>
        <w:t>Tras prepara</w:t>
      </w:r>
      <w:r w:rsidR="00DA018F" w:rsidRPr="003D4192">
        <w:rPr>
          <w:sz w:val="22"/>
          <w:szCs w:val="22"/>
        </w:rPr>
        <w:t>r</w:t>
      </w:r>
      <w:r w:rsidR="00713D0F" w:rsidRPr="003D4192">
        <w:rPr>
          <w:sz w:val="22"/>
          <w:szCs w:val="22"/>
        </w:rPr>
        <w:t xml:space="preserve"> el tratamiento</w:t>
      </w:r>
      <w:r w:rsidR="00DA018F" w:rsidRPr="003D4192">
        <w:rPr>
          <w:sz w:val="22"/>
          <w:szCs w:val="22"/>
        </w:rPr>
        <w:t>,</w:t>
      </w:r>
      <w:r w:rsidR="00713D0F" w:rsidRPr="003D4192">
        <w:rPr>
          <w:sz w:val="22"/>
          <w:szCs w:val="22"/>
        </w:rPr>
        <w:t xml:space="preserve"> se filtra.</w:t>
      </w:r>
    </w:p>
    <w:p w14:paraId="706A434E" w14:textId="543F97C3" w:rsidR="0024138F" w:rsidRPr="003D4192" w:rsidRDefault="0024138F" w:rsidP="00153EBC">
      <w:pPr>
        <w:pStyle w:val="elisa"/>
        <w:numPr>
          <w:ilvl w:val="0"/>
          <w:numId w:val="14"/>
        </w:numPr>
        <w:rPr>
          <w:rFonts w:cs="Times New Roman"/>
          <w:b/>
          <w:bCs/>
          <w:szCs w:val="22"/>
        </w:rPr>
      </w:pPr>
      <w:bookmarkStart w:id="74" w:name="_Toc13150627"/>
      <w:r w:rsidRPr="003D4192">
        <w:rPr>
          <w:rFonts w:cs="Times New Roman"/>
          <w:b/>
          <w:bCs/>
          <w:szCs w:val="22"/>
        </w:rPr>
        <w:t>Procedimiento</w:t>
      </w:r>
      <w:bookmarkEnd w:id="74"/>
    </w:p>
    <w:p w14:paraId="426111DF" w14:textId="0D01E4B8" w:rsidR="00A73A2C" w:rsidRPr="003D4192" w:rsidRDefault="00A73A2C" w:rsidP="00153EBC">
      <w:pPr>
        <w:pStyle w:val="Prrafodelista"/>
        <w:numPr>
          <w:ilvl w:val="0"/>
          <w:numId w:val="13"/>
        </w:numPr>
        <w:spacing w:line="360" w:lineRule="auto"/>
        <w:jc w:val="both"/>
        <w:rPr>
          <w:rFonts w:ascii="Times New Roman" w:hAnsi="Times New Roman" w:cs="Times New Roman"/>
          <w:color w:val="FF0000"/>
          <w:shd w:val="clear" w:color="auto" w:fill="FFFFFF"/>
        </w:rPr>
      </w:pPr>
      <w:r w:rsidRPr="003D4192">
        <w:rPr>
          <w:rFonts w:ascii="Times New Roman" w:hAnsi="Times New Roman" w:cs="Times New Roman"/>
          <w:color w:val="222222"/>
          <w:shd w:val="clear" w:color="auto" w:fill="FFFFFF"/>
        </w:rPr>
        <w:t xml:space="preserve">Pasadas 3 horas tras la siembra de las células </w:t>
      </w:r>
      <w:r w:rsidR="00713D0F" w:rsidRPr="003D4192">
        <w:rPr>
          <w:rFonts w:ascii="Times New Roman" w:hAnsi="Times New Roman" w:cs="Times New Roman"/>
          <w:color w:val="000000" w:themeColor="text1"/>
          <w:shd w:val="clear" w:color="auto" w:fill="FFFFFF"/>
        </w:rPr>
        <w:t>mononucleares</w:t>
      </w:r>
      <w:r w:rsidRPr="003D4192">
        <w:rPr>
          <w:rFonts w:ascii="Times New Roman" w:hAnsi="Times New Roman" w:cs="Times New Roman"/>
          <w:color w:val="222222"/>
          <w:shd w:val="clear" w:color="auto" w:fill="FFFFFF"/>
        </w:rPr>
        <w:t>, trata</w:t>
      </w:r>
      <w:r w:rsidR="00343B6F" w:rsidRPr="003D4192">
        <w:rPr>
          <w:rFonts w:ascii="Times New Roman" w:hAnsi="Times New Roman" w:cs="Times New Roman"/>
          <w:color w:val="222222"/>
          <w:shd w:val="clear" w:color="auto" w:fill="FFFFFF"/>
        </w:rPr>
        <w:t>r</w:t>
      </w:r>
      <w:r w:rsidRPr="003D4192">
        <w:rPr>
          <w:rFonts w:ascii="Times New Roman" w:hAnsi="Times New Roman" w:cs="Times New Roman"/>
          <w:color w:val="222222"/>
          <w:shd w:val="clear" w:color="auto" w:fill="FFFFFF"/>
        </w:rPr>
        <w:t xml:space="preserve"> </w:t>
      </w:r>
      <w:r w:rsidRPr="003D4192">
        <w:rPr>
          <w:rFonts w:ascii="Times New Roman" w:hAnsi="Times New Roman" w:cs="Times New Roman"/>
          <w:color w:val="000000" w:themeColor="text1"/>
          <w:shd w:val="clear" w:color="auto" w:fill="FFFFFF"/>
        </w:rPr>
        <w:t xml:space="preserve">con </w:t>
      </w:r>
      <w:r w:rsidR="00713D0F" w:rsidRPr="003D4192">
        <w:rPr>
          <w:rFonts w:ascii="Times New Roman" w:hAnsi="Times New Roman" w:cs="Times New Roman"/>
          <w:color w:val="000000" w:themeColor="text1"/>
          <w:shd w:val="clear" w:color="auto" w:fill="FFFFFF"/>
        </w:rPr>
        <w:t xml:space="preserve">0.5uM de genisteína o </w:t>
      </w:r>
      <w:r w:rsidRPr="003D4192">
        <w:rPr>
          <w:rFonts w:ascii="Times New Roman" w:hAnsi="Times New Roman" w:cs="Times New Roman"/>
          <w:color w:val="000000" w:themeColor="text1"/>
          <w:shd w:val="clear" w:color="auto" w:fill="FFFFFF"/>
        </w:rPr>
        <w:t>DMSO</w:t>
      </w:r>
      <w:r w:rsidR="00713D0F" w:rsidRPr="003D4192">
        <w:rPr>
          <w:rFonts w:ascii="Times New Roman" w:hAnsi="Times New Roman" w:cs="Times New Roman"/>
          <w:color w:val="000000" w:themeColor="text1"/>
          <w:shd w:val="clear" w:color="auto" w:fill="FFFFFF"/>
        </w:rPr>
        <w:t xml:space="preserve"> (como</w:t>
      </w:r>
      <w:r w:rsidRPr="003D4192">
        <w:rPr>
          <w:rFonts w:ascii="Times New Roman" w:hAnsi="Times New Roman" w:cs="Times New Roman"/>
          <w:color w:val="000000" w:themeColor="text1"/>
          <w:shd w:val="clear" w:color="auto" w:fill="FFFFFF"/>
        </w:rPr>
        <w:t xml:space="preserve"> control</w:t>
      </w:r>
      <w:r w:rsidR="00713D0F" w:rsidRPr="003D4192">
        <w:rPr>
          <w:rFonts w:ascii="Times New Roman" w:hAnsi="Times New Roman" w:cs="Times New Roman"/>
          <w:color w:val="000000" w:themeColor="text1"/>
          <w:shd w:val="clear" w:color="auto" w:fill="FFFFFF"/>
        </w:rPr>
        <w:t>)</w:t>
      </w:r>
      <w:r w:rsidRPr="003D4192">
        <w:rPr>
          <w:rFonts w:ascii="Times New Roman" w:hAnsi="Times New Roman" w:cs="Times New Roman"/>
          <w:color w:val="000000" w:themeColor="text1"/>
          <w:shd w:val="clear" w:color="auto" w:fill="FFFFFF"/>
        </w:rPr>
        <w:t>.</w:t>
      </w:r>
    </w:p>
    <w:p w14:paraId="381CB608" w14:textId="5C6EA876" w:rsidR="000F409F" w:rsidRPr="003D4192" w:rsidRDefault="00713D0F" w:rsidP="00153EBC">
      <w:pPr>
        <w:pStyle w:val="Prrafodelista"/>
        <w:numPr>
          <w:ilvl w:val="0"/>
          <w:numId w:val="13"/>
        </w:numPr>
        <w:spacing w:line="360" w:lineRule="auto"/>
        <w:jc w:val="both"/>
        <w:rPr>
          <w:rFonts w:ascii="Times New Roman" w:hAnsi="Times New Roman" w:cs="Times New Roman"/>
        </w:rPr>
      </w:pPr>
      <w:r w:rsidRPr="003D4192">
        <w:rPr>
          <w:rFonts w:ascii="Times New Roman" w:hAnsi="Times New Roman" w:cs="Times New Roman"/>
          <w:color w:val="000000" w:themeColor="text1"/>
        </w:rPr>
        <w:t>Incubar durante</w:t>
      </w:r>
      <w:r w:rsidR="00A73A2C" w:rsidRPr="003D4192">
        <w:rPr>
          <w:rFonts w:ascii="Times New Roman" w:hAnsi="Times New Roman" w:cs="Times New Roman"/>
          <w:color w:val="000000" w:themeColor="text1"/>
        </w:rPr>
        <w:t xml:space="preserve"> </w:t>
      </w:r>
      <w:r w:rsidR="00A73A2C" w:rsidRPr="003D4192">
        <w:rPr>
          <w:rFonts w:ascii="Times New Roman" w:hAnsi="Times New Roman" w:cs="Times New Roman"/>
        </w:rPr>
        <w:t>48 horas</w:t>
      </w:r>
      <w:r w:rsidR="00343B6F" w:rsidRPr="003D4192">
        <w:rPr>
          <w:rFonts w:ascii="Times New Roman" w:hAnsi="Times New Roman" w:cs="Times New Roman"/>
        </w:rPr>
        <w:t>.</w:t>
      </w:r>
    </w:p>
    <w:p w14:paraId="22A53C2C" w14:textId="246BA41B" w:rsidR="000F409F" w:rsidRPr="003D4192" w:rsidRDefault="000F409F" w:rsidP="00153EBC">
      <w:pPr>
        <w:pStyle w:val="elisa"/>
        <w:numPr>
          <w:ilvl w:val="2"/>
          <w:numId w:val="11"/>
        </w:numPr>
        <w:rPr>
          <w:rFonts w:cs="Times New Roman"/>
          <w:b/>
          <w:bCs/>
          <w:szCs w:val="22"/>
        </w:rPr>
      </w:pPr>
      <w:bookmarkStart w:id="75" w:name="_Toc13150628"/>
      <w:r w:rsidRPr="003D4192">
        <w:rPr>
          <w:rFonts w:cs="Times New Roman"/>
          <w:b/>
          <w:bCs/>
          <w:szCs w:val="22"/>
        </w:rPr>
        <w:t>Aislamiento de vesículas extracelulares</w:t>
      </w:r>
      <w:bookmarkEnd w:id="75"/>
    </w:p>
    <w:p w14:paraId="1178DD22" w14:textId="72E6E107" w:rsidR="006579C2" w:rsidRPr="003D4192" w:rsidRDefault="006579C2" w:rsidP="00C94781">
      <w:pPr>
        <w:spacing w:line="360" w:lineRule="auto"/>
        <w:jc w:val="both"/>
        <w:rPr>
          <w:color w:val="000000" w:themeColor="text1"/>
          <w:sz w:val="22"/>
          <w:szCs w:val="22"/>
        </w:rPr>
      </w:pPr>
      <w:r w:rsidRPr="003D4192">
        <w:rPr>
          <w:color w:val="000000" w:themeColor="text1"/>
          <w:sz w:val="22"/>
          <w:szCs w:val="22"/>
        </w:rPr>
        <w:t xml:space="preserve">El aislamiento de </w:t>
      </w:r>
      <w:proofErr w:type="spellStart"/>
      <w:r w:rsidRPr="003D4192">
        <w:rPr>
          <w:color w:val="000000" w:themeColor="text1"/>
          <w:sz w:val="22"/>
          <w:szCs w:val="22"/>
        </w:rPr>
        <w:t>microvesículas</w:t>
      </w:r>
      <w:proofErr w:type="spellEnd"/>
      <w:r w:rsidRPr="003D4192">
        <w:rPr>
          <w:color w:val="000000" w:themeColor="text1"/>
          <w:sz w:val="22"/>
          <w:szCs w:val="22"/>
        </w:rPr>
        <w:t xml:space="preserve"> se ha realizado mediante el protocolo extraído de </w:t>
      </w:r>
      <w:proofErr w:type="spellStart"/>
      <w:r w:rsidRPr="003D4192">
        <w:rPr>
          <w:color w:val="000000" w:themeColor="text1"/>
          <w:sz w:val="22"/>
          <w:szCs w:val="22"/>
        </w:rPr>
        <w:t>Haqqani</w:t>
      </w:r>
      <w:proofErr w:type="spellEnd"/>
      <w:r w:rsidRPr="003D4192">
        <w:rPr>
          <w:color w:val="000000" w:themeColor="text1"/>
          <w:sz w:val="22"/>
          <w:szCs w:val="22"/>
        </w:rPr>
        <w:t xml:space="preserve"> et al. (2013)</w:t>
      </w:r>
      <w:r w:rsidR="00EA7B63">
        <w:rPr>
          <w:color w:val="000000" w:themeColor="text1"/>
          <w:sz w:val="22"/>
          <w:szCs w:val="22"/>
          <w:vertAlign w:val="superscript"/>
        </w:rPr>
        <w:t>20</w:t>
      </w:r>
      <w:r w:rsidRPr="003D4192">
        <w:rPr>
          <w:color w:val="000000" w:themeColor="text1"/>
          <w:sz w:val="22"/>
          <w:szCs w:val="22"/>
        </w:rPr>
        <w:t>, a partir del sobrenadante del cultivo de células mononucleares.</w:t>
      </w:r>
    </w:p>
    <w:p w14:paraId="01711FA1" w14:textId="7785AE35" w:rsidR="0024138F" w:rsidRPr="003D4192" w:rsidRDefault="0024138F" w:rsidP="00153EBC">
      <w:pPr>
        <w:pStyle w:val="Prrafodelista"/>
        <w:numPr>
          <w:ilvl w:val="0"/>
          <w:numId w:val="14"/>
        </w:numPr>
        <w:spacing w:line="360" w:lineRule="auto"/>
        <w:rPr>
          <w:rFonts w:ascii="Times New Roman" w:eastAsia="Times New Roman" w:hAnsi="Times New Roman" w:cs="Times New Roman"/>
          <w:lang w:eastAsia="es-ES_tradnl"/>
        </w:rPr>
      </w:pPr>
      <w:proofErr w:type="spellStart"/>
      <w:r w:rsidRPr="003D4192">
        <w:rPr>
          <w:rFonts w:ascii="Times New Roman" w:eastAsia="Times New Roman" w:hAnsi="Times New Roman" w:cs="Times New Roman"/>
          <w:b/>
          <w:bCs/>
          <w:lang w:eastAsia="es-ES_tradnl"/>
        </w:rPr>
        <w:lastRenderedPageBreak/>
        <w:t>Procecimiento</w:t>
      </w:r>
      <w:proofErr w:type="spellEnd"/>
    </w:p>
    <w:p w14:paraId="7CD1081F" w14:textId="18D16E04" w:rsidR="00A73A2C" w:rsidRPr="003D4192" w:rsidRDefault="00A73A2C" w:rsidP="00153EBC">
      <w:pPr>
        <w:pStyle w:val="Prrafodelista"/>
        <w:numPr>
          <w:ilvl w:val="0"/>
          <w:numId w:val="5"/>
        </w:numPr>
        <w:spacing w:line="360" w:lineRule="auto"/>
        <w:jc w:val="both"/>
        <w:rPr>
          <w:rFonts w:ascii="Times New Roman" w:hAnsi="Times New Roman" w:cs="Times New Roman"/>
        </w:rPr>
      </w:pPr>
      <w:r w:rsidRPr="003D4192">
        <w:rPr>
          <w:rFonts w:ascii="Times New Roman" w:hAnsi="Times New Roman" w:cs="Times New Roman"/>
        </w:rPr>
        <w:t>Recoge</w:t>
      </w:r>
      <w:r w:rsidR="00343B6F" w:rsidRPr="003D4192">
        <w:rPr>
          <w:rFonts w:ascii="Times New Roman" w:hAnsi="Times New Roman" w:cs="Times New Roman"/>
        </w:rPr>
        <w:t>r</w:t>
      </w:r>
      <w:r w:rsidRPr="003D4192">
        <w:rPr>
          <w:rFonts w:ascii="Times New Roman" w:hAnsi="Times New Roman" w:cs="Times New Roman"/>
        </w:rPr>
        <w:t xml:space="preserve"> el medio de cada frasco</w:t>
      </w:r>
      <w:r w:rsidRPr="003D4192">
        <w:rPr>
          <w:rFonts w:ascii="Times New Roman" w:hAnsi="Times New Roman" w:cs="Times New Roman"/>
          <w:color w:val="538135" w:themeColor="accent6" w:themeShade="BF"/>
        </w:rPr>
        <w:t>.</w:t>
      </w:r>
    </w:p>
    <w:p w14:paraId="58D0AE34" w14:textId="06B406F7" w:rsidR="00A73A2C" w:rsidRPr="003D4192" w:rsidRDefault="00A73A2C" w:rsidP="00153EBC">
      <w:pPr>
        <w:pStyle w:val="Prrafodelista"/>
        <w:numPr>
          <w:ilvl w:val="0"/>
          <w:numId w:val="5"/>
        </w:numPr>
        <w:spacing w:line="360" w:lineRule="auto"/>
        <w:jc w:val="both"/>
        <w:rPr>
          <w:rFonts w:ascii="Times New Roman" w:hAnsi="Times New Roman" w:cs="Times New Roman"/>
        </w:rPr>
      </w:pPr>
      <w:r w:rsidRPr="003D4192">
        <w:rPr>
          <w:rFonts w:ascii="Times New Roman" w:hAnsi="Times New Roman" w:cs="Times New Roman"/>
        </w:rPr>
        <w:t>Centrifuga</w:t>
      </w:r>
      <w:r w:rsidR="00343B6F" w:rsidRPr="003D4192">
        <w:rPr>
          <w:rFonts w:ascii="Times New Roman" w:hAnsi="Times New Roman" w:cs="Times New Roman"/>
        </w:rPr>
        <w:t>r</w:t>
      </w:r>
      <w:r w:rsidRPr="003D4192">
        <w:rPr>
          <w:rFonts w:ascii="Times New Roman" w:hAnsi="Times New Roman" w:cs="Times New Roman"/>
        </w:rPr>
        <w:t xml:space="preserve"> a 300g 10 minutos </w:t>
      </w:r>
      <w:r w:rsidR="00343B6F" w:rsidRPr="003D4192">
        <w:rPr>
          <w:rFonts w:ascii="Times New Roman" w:hAnsi="Times New Roman" w:cs="Times New Roman"/>
        </w:rPr>
        <w:t>a 4ºC</w:t>
      </w:r>
      <w:r w:rsidR="009127F2" w:rsidRPr="003D4192">
        <w:rPr>
          <w:rFonts w:ascii="Times New Roman" w:hAnsi="Times New Roman" w:cs="Times New Roman"/>
        </w:rPr>
        <w:t xml:space="preserve"> y r</w:t>
      </w:r>
      <w:r w:rsidRPr="003D4192">
        <w:rPr>
          <w:rFonts w:ascii="Times New Roman" w:hAnsi="Times New Roman" w:cs="Times New Roman"/>
        </w:rPr>
        <w:t>ecoge</w:t>
      </w:r>
      <w:r w:rsidR="009127F2" w:rsidRPr="003D4192">
        <w:rPr>
          <w:rFonts w:ascii="Times New Roman" w:hAnsi="Times New Roman" w:cs="Times New Roman"/>
        </w:rPr>
        <w:t>r</w:t>
      </w:r>
      <w:r w:rsidRPr="003D4192">
        <w:rPr>
          <w:rFonts w:ascii="Times New Roman" w:hAnsi="Times New Roman" w:cs="Times New Roman"/>
        </w:rPr>
        <w:t xml:space="preserve"> el sobrenadante.</w:t>
      </w:r>
    </w:p>
    <w:p w14:paraId="58B7DA47" w14:textId="647E7E0F" w:rsidR="00A73A2C" w:rsidRPr="003D4192" w:rsidRDefault="00A73A2C" w:rsidP="00153EBC">
      <w:pPr>
        <w:pStyle w:val="Prrafodelista"/>
        <w:numPr>
          <w:ilvl w:val="0"/>
          <w:numId w:val="5"/>
        </w:numPr>
        <w:spacing w:line="360" w:lineRule="auto"/>
        <w:jc w:val="both"/>
        <w:rPr>
          <w:rFonts w:ascii="Times New Roman" w:hAnsi="Times New Roman" w:cs="Times New Roman"/>
        </w:rPr>
      </w:pPr>
      <w:r w:rsidRPr="003D4192">
        <w:rPr>
          <w:rFonts w:ascii="Times New Roman" w:hAnsi="Times New Roman" w:cs="Times New Roman"/>
        </w:rPr>
        <w:t>Centrifuga</w:t>
      </w:r>
      <w:r w:rsidR="00343B6F" w:rsidRPr="003D4192">
        <w:rPr>
          <w:rFonts w:ascii="Times New Roman" w:hAnsi="Times New Roman" w:cs="Times New Roman"/>
        </w:rPr>
        <w:t xml:space="preserve">r </w:t>
      </w:r>
      <w:r w:rsidRPr="003D4192">
        <w:rPr>
          <w:rFonts w:ascii="Times New Roman" w:hAnsi="Times New Roman" w:cs="Times New Roman"/>
        </w:rPr>
        <w:t xml:space="preserve">a 2000g 10 minutos </w:t>
      </w:r>
      <w:r w:rsidR="00343B6F" w:rsidRPr="003D4192">
        <w:rPr>
          <w:rFonts w:ascii="Times New Roman" w:hAnsi="Times New Roman" w:cs="Times New Roman"/>
        </w:rPr>
        <w:t xml:space="preserve">a 4ºC </w:t>
      </w:r>
      <w:r w:rsidR="009127F2" w:rsidRPr="003D4192">
        <w:rPr>
          <w:rFonts w:ascii="Times New Roman" w:hAnsi="Times New Roman" w:cs="Times New Roman"/>
          <w:color w:val="000000" w:themeColor="text1"/>
        </w:rPr>
        <w:t>y recoger el sobrenadante.</w:t>
      </w:r>
    </w:p>
    <w:p w14:paraId="2CFDB80A" w14:textId="173288F3" w:rsidR="00A73A2C" w:rsidRPr="003D4192" w:rsidRDefault="00A73A2C" w:rsidP="00153EBC">
      <w:pPr>
        <w:pStyle w:val="Prrafodelista"/>
        <w:numPr>
          <w:ilvl w:val="0"/>
          <w:numId w:val="5"/>
        </w:numPr>
        <w:spacing w:line="360" w:lineRule="auto"/>
        <w:jc w:val="both"/>
        <w:rPr>
          <w:rFonts w:ascii="Times New Roman" w:hAnsi="Times New Roman" w:cs="Times New Roman"/>
          <w:color w:val="538135" w:themeColor="accent6" w:themeShade="BF"/>
        </w:rPr>
      </w:pPr>
      <w:r w:rsidRPr="003D4192">
        <w:rPr>
          <w:rFonts w:ascii="Times New Roman" w:hAnsi="Times New Roman" w:cs="Times New Roman"/>
        </w:rPr>
        <w:t>Centrifuga</w:t>
      </w:r>
      <w:r w:rsidR="00343B6F" w:rsidRPr="003D4192">
        <w:rPr>
          <w:rFonts w:ascii="Times New Roman" w:hAnsi="Times New Roman" w:cs="Times New Roman"/>
        </w:rPr>
        <w:t xml:space="preserve">r </w:t>
      </w:r>
      <w:r w:rsidRPr="003D4192">
        <w:rPr>
          <w:rFonts w:ascii="Times New Roman" w:hAnsi="Times New Roman" w:cs="Times New Roman"/>
        </w:rPr>
        <w:t>a 20</w:t>
      </w:r>
      <w:r w:rsidR="00755296" w:rsidRPr="003D4192">
        <w:rPr>
          <w:rFonts w:ascii="Times New Roman" w:hAnsi="Times New Roman" w:cs="Times New Roman"/>
        </w:rPr>
        <w:t>.</w:t>
      </w:r>
      <w:r w:rsidRPr="003D4192">
        <w:rPr>
          <w:rFonts w:ascii="Times New Roman" w:hAnsi="Times New Roman" w:cs="Times New Roman"/>
        </w:rPr>
        <w:t xml:space="preserve">000g </w:t>
      </w:r>
      <w:r w:rsidR="00755296" w:rsidRPr="003D4192">
        <w:rPr>
          <w:rFonts w:ascii="Times New Roman" w:hAnsi="Times New Roman" w:cs="Times New Roman"/>
          <w:color w:val="000000" w:themeColor="text1"/>
        </w:rPr>
        <w:t>3</w:t>
      </w:r>
      <w:r w:rsidRPr="003D4192">
        <w:rPr>
          <w:rFonts w:ascii="Times New Roman" w:hAnsi="Times New Roman" w:cs="Times New Roman"/>
        </w:rPr>
        <w:t xml:space="preserve">0 minutos </w:t>
      </w:r>
      <w:r w:rsidR="00343B6F" w:rsidRPr="003D4192">
        <w:rPr>
          <w:rFonts w:ascii="Times New Roman" w:hAnsi="Times New Roman" w:cs="Times New Roman"/>
        </w:rPr>
        <w:t>a 4ºC</w:t>
      </w:r>
      <w:r w:rsidR="009127F2" w:rsidRPr="003D4192">
        <w:rPr>
          <w:rFonts w:ascii="Times New Roman" w:hAnsi="Times New Roman" w:cs="Times New Roman"/>
        </w:rPr>
        <w:t xml:space="preserve">, recoger el sobrenadante y ponerlo en </w:t>
      </w:r>
      <w:r w:rsidRPr="003D4192">
        <w:rPr>
          <w:rFonts w:ascii="Times New Roman" w:hAnsi="Times New Roman" w:cs="Times New Roman"/>
        </w:rPr>
        <w:t>los tubos de ultra</w:t>
      </w:r>
      <w:r w:rsidR="00D962C6" w:rsidRPr="003D4192">
        <w:rPr>
          <w:rFonts w:ascii="Times New Roman" w:hAnsi="Times New Roman" w:cs="Times New Roman"/>
        </w:rPr>
        <w:t>centrífuga</w:t>
      </w:r>
      <w:r w:rsidR="009127F2" w:rsidRPr="003D4192">
        <w:rPr>
          <w:rFonts w:ascii="Times New Roman" w:hAnsi="Times New Roman" w:cs="Times New Roman"/>
          <w:color w:val="538135" w:themeColor="accent6" w:themeShade="BF"/>
        </w:rPr>
        <w:t>.</w:t>
      </w:r>
    </w:p>
    <w:p w14:paraId="77ECF66D" w14:textId="17F86F2E" w:rsidR="00A73A2C" w:rsidRPr="003D4192" w:rsidRDefault="00755296" w:rsidP="00153EBC">
      <w:pPr>
        <w:pStyle w:val="Prrafodelista"/>
        <w:numPr>
          <w:ilvl w:val="0"/>
          <w:numId w:val="5"/>
        </w:numPr>
        <w:spacing w:line="360" w:lineRule="auto"/>
        <w:jc w:val="both"/>
        <w:rPr>
          <w:rFonts w:ascii="Times New Roman" w:hAnsi="Times New Roman" w:cs="Times New Roman"/>
        </w:rPr>
      </w:pPr>
      <w:r w:rsidRPr="003D4192">
        <w:rPr>
          <w:rFonts w:ascii="Times New Roman" w:hAnsi="Times New Roman" w:cs="Times New Roman"/>
        </w:rPr>
        <w:t>C</w:t>
      </w:r>
      <w:r w:rsidR="00A73A2C" w:rsidRPr="003D4192">
        <w:rPr>
          <w:rFonts w:ascii="Times New Roman" w:hAnsi="Times New Roman" w:cs="Times New Roman"/>
        </w:rPr>
        <w:t>entrifuga</w:t>
      </w:r>
      <w:r w:rsidR="00D962C6" w:rsidRPr="003D4192">
        <w:rPr>
          <w:rFonts w:ascii="Times New Roman" w:hAnsi="Times New Roman" w:cs="Times New Roman"/>
        </w:rPr>
        <w:t>r a</w:t>
      </w:r>
      <w:r w:rsidR="00A73A2C" w:rsidRPr="003D4192">
        <w:rPr>
          <w:rFonts w:ascii="Times New Roman" w:hAnsi="Times New Roman" w:cs="Times New Roman"/>
        </w:rPr>
        <w:t xml:space="preserve"> 100.000g 1h a 4ºC</w:t>
      </w:r>
      <w:r w:rsidR="009127F2" w:rsidRPr="003D4192">
        <w:rPr>
          <w:rFonts w:ascii="Times New Roman" w:hAnsi="Times New Roman" w:cs="Times New Roman"/>
        </w:rPr>
        <w:t xml:space="preserve"> </w:t>
      </w:r>
    </w:p>
    <w:p w14:paraId="3D5F3A44" w14:textId="15096CB1" w:rsidR="00755296" w:rsidRPr="003D4192" w:rsidRDefault="00767A09" w:rsidP="00153EBC">
      <w:pPr>
        <w:pStyle w:val="Prrafodelista"/>
        <w:numPr>
          <w:ilvl w:val="0"/>
          <w:numId w:val="5"/>
        </w:numPr>
        <w:spacing w:line="360" w:lineRule="auto"/>
        <w:jc w:val="both"/>
        <w:rPr>
          <w:rFonts w:ascii="Times New Roman" w:hAnsi="Times New Roman" w:cs="Times New Roman"/>
        </w:rPr>
      </w:pPr>
      <w:r w:rsidRPr="003D4192">
        <w:rPr>
          <w:rFonts w:ascii="Times New Roman" w:hAnsi="Times New Roman" w:cs="Times New Roman"/>
        </w:rPr>
        <w:t xml:space="preserve">Lavar </w:t>
      </w:r>
      <w:r w:rsidR="006579C2" w:rsidRPr="003D4192">
        <w:rPr>
          <w:rFonts w:ascii="Times New Roman" w:hAnsi="Times New Roman" w:cs="Times New Roman"/>
        </w:rPr>
        <w:t xml:space="preserve">el pellet </w:t>
      </w:r>
      <w:r w:rsidRPr="003D4192">
        <w:rPr>
          <w:rFonts w:ascii="Times New Roman" w:hAnsi="Times New Roman" w:cs="Times New Roman"/>
        </w:rPr>
        <w:t>con PBS</w:t>
      </w:r>
      <w:r w:rsidR="009127F2" w:rsidRPr="003D4192">
        <w:rPr>
          <w:rFonts w:ascii="Times New Roman" w:hAnsi="Times New Roman" w:cs="Times New Roman"/>
        </w:rPr>
        <w:t xml:space="preserve"> </w:t>
      </w:r>
    </w:p>
    <w:p w14:paraId="055347DB" w14:textId="22A9A5A0" w:rsidR="00A73A2C" w:rsidRPr="003D4192" w:rsidRDefault="00755296" w:rsidP="00153EBC">
      <w:pPr>
        <w:pStyle w:val="Prrafodelista"/>
        <w:numPr>
          <w:ilvl w:val="0"/>
          <w:numId w:val="5"/>
        </w:numPr>
        <w:spacing w:line="360" w:lineRule="auto"/>
        <w:jc w:val="both"/>
        <w:rPr>
          <w:rFonts w:ascii="Times New Roman" w:hAnsi="Times New Roman" w:cs="Times New Roman"/>
        </w:rPr>
      </w:pPr>
      <w:r w:rsidRPr="003D4192">
        <w:rPr>
          <w:rFonts w:ascii="Times New Roman" w:hAnsi="Times New Roman" w:cs="Times New Roman"/>
        </w:rPr>
        <w:t>C</w:t>
      </w:r>
      <w:r w:rsidR="00A73A2C" w:rsidRPr="003D4192">
        <w:rPr>
          <w:rFonts w:ascii="Times New Roman" w:hAnsi="Times New Roman" w:cs="Times New Roman"/>
        </w:rPr>
        <w:t xml:space="preserve">entrifugar </w:t>
      </w:r>
      <w:r w:rsidR="00ED09A8" w:rsidRPr="003D4192">
        <w:rPr>
          <w:rFonts w:ascii="Times New Roman" w:hAnsi="Times New Roman" w:cs="Times New Roman"/>
        </w:rPr>
        <w:t xml:space="preserve">a </w:t>
      </w:r>
      <w:r w:rsidR="00A73A2C" w:rsidRPr="003D4192">
        <w:rPr>
          <w:rFonts w:ascii="Times New Roman" w:hAnsi="Times New Roman" w:cs="Times New Roman"/>
        </w:rPr>
        <w:t xml:space="preserve">100.000g 1h a 4ºC </w:t>
      </w:r>
    </w:p>
    <w:p w14:paraId="583900C4" w14:textId="70D61FB2" w:rsidR="003E7C37" w:rsidRDefault="00755296" w:rsidP="00153EBC">
      <w:pPr>
        <w:pStyle w:val="Prrafodelista"/>
        <w:numPr>
          <w:ilvl w:val="0"/>
          <w:numId w:val="5"/>
        </w:numPr>
        <w:spacing w:line="360" w:lineRule="auto"/>
        <w:jc w:val="both"/>
        <w:rPr>
          <w:rFonts w:ascii="Times New Roman" w:hAnsi="Times New Roman" w:cs="Times New Roman"/>
        </w:rPr>
      </w:pPr>
      <w:proofErr w:type="spellStart"/>
      <w:r w:rsidRPr="0099190D">
        <w:rPr>
          <w:rFonts w:ascii="Times New Roman" w:hAnsi="Times New Roman" w:cs="Times New Roman"/>
          <w:color w:val="000000" w:themeColor="text1"/>
        </w:rPr>
        <w:t>R</w:t>
      </w:r>
      <w:r w:rsidR="0099190D" w:rsidRPr="0099190D">
        <w:rPr>
          <w:rFonts w:ascii="Times New Roman" w:hAnsi="Times New Roman" w:cs="Times New Roman"/>
          <w:color w:val="000000" w:themeColor="text1"/>
        </w:rPr>
        <w:t>esuspender</w:t>
      </w:r>
      <w:proofErr w:type="spellEnd"/>
      <w:r w:rsidR="0099190D" w:rsidRPr="0099190D">
        <w:rPr>
          <w:rFonts w:ascii="Times New Roman" w:hAnsi="Times New Roman" w:cs="Times New Roman"/>
          <w:color w:val="000000" w:themeColor="text1"/>
        </w:rPr>
        <w:t xml:space="preserve"> </w:t>
      </w:r>
      <w:r w:rsidRPr="0099190D">
        <w:rPr>
          <w:rFonts w:ascii="Times New Roman" w:hAnsi="Times New Roman" w:cs="Times New Roman"/>
          <w:color w:val="000000" w:themeColor="text1"/>
        </w:rPr>
        <w:t>e</w:t>
      </w:r>
      <w:r w:rsidRPr="003D4192">
        <w:rPr>
          <w:rFonts w:ascii="Times New Roman" w:hAnsi="Times New Roman" w:cs="Times New Roman"/>
        </w:rPr>
        <w:t xml:space="preserve">l pellet con PBS. </w:t>
      </w:r>
    </w:p>
    <w:p w14:paraId="4359ED1A" w14:textId="77777777" w:rsidR="00F13DE1" w:rsidRPr="003D4192" w:rsidRDefault="00F13DE1" w:rsidP="00F13DE1">
      <w:pPr>
        <w:pStyle w:val="Prrafodelista"/>
        <w:spacing w:line="360" w:lineRule="auto"/>
        <w:ind w:firstLine="0"/>
        <w:jc w:val="both"/>
        <w:rPr>
          <w:rFonts w:ascii="Times New Roman" w:hAnsi="Times New Roman" w:cs="Times New Roman"/>
        </w:rPr>
      </w:pPr>
    </w:p>
    <w:p w14:paraId="3FDF1D6D" w14:textId="2F59E20F" w:rsidR="005463AE" w:rsidRPr="003D4192" w:rsidRDefault="00A605A8" w:rsidP="00153EBC">
      <w:pPr>
        <w:pStyle w:val="elisa"/>
        <w:numPr>
          <w:ilvl w:val="1"/>
          <w:numId w:val="5"/>
        </w:numPr>
        <w:rPr>
          <w:rFonts w:cs="Times New Roman"/>
          <w:b/>
          <w:bCs/>
          <w:szCs w:val="22"/>
        </w:rPr>
      </w:pPr>
      <w:bookmarkStart w:id="76" w:name="_Toc13150629"/>
      <w:r w:rsidRPr="003D4192">
        <w:rPr>
          <w:rFonts w:cs="Times New Roman"/>
          <w:b/>
          <w:bCs/>
          <w:szCs w:val="22"/>
        </w:rPr>
        <w:t>Tratamiento con vesículas extracelulares.</w:t>
      </w:r>
      <w:bookmarkEnd w:id="76"/>
      <w:r w:rsidRPr="003D4192">
        <w:rPr>
          <w:rFonts w:cs="Times New Roman"/>
          <w:b/>
          <w:bCs/>
          <w:szCs w:val="22"/>
        </w:rPr>
        <w:t xml:space="preserve"> </w:t>
      </w:r>
    </w:p>
    <w:p w14:paraId="3F427CDB" w14:textId="6453C015" w:rsidR="005463AE" w:rsidRPr="003D4192" w:rsidRDefault="005463AE" w:rsidP="006579C2">
      <w:pPr>
        <w:spacing w:line="360" w:lineRule="auto"/>
        <w:jc w:val="both"/>
        <w:rPr>
          <w:color w:val="000000" w:themeColor="text1"/>
          <w:sz w:val="22"/>
          <w:szCs w:val="22"/>
        </w:rPr>
      </w:pPr>
      <w:r w:rsidRPr="003D4192">
        <w:rPr>
          <w:color w:val="000000" w:themeColor="text1"/>
          <w:sz w:val="22"/>
          <w:szCs w:val="22"/>
        </w:rPr>
        <w:t>Para tratar, debe retirarse el medio de los frascos y placas de cultivo, y añadir medio de cultivo nuevo</w:t>
      </w:r>
      <w:r w:rsidR="000F409F" w:rsidRPr="003D4192">
        <w:rPr>
          <w:color w:val="000000" w:themeColor="text1"/>
          <w:sz w:val="22"/>
          <w:szCs w:val="22"/>
        </w:rPr>
        <w:t xml:space="preserve"> </w:t>
      </w:r>
      <w:r w:rsidRPr="003D4192">
        <w:rPr>
          <w:color w:val="000000" w:themeColor="text1"/>
          <w:sz w:val="22"/>
          <w:szCs w:val="22"/>
        </w:rPr>
        <w:t>con un 1% de SBF en los frascos destinados a medir ciclo celular y, sin SBF en aquellos que empleamos para medir apoptosis</w:t>
      </w:r>
      <w:r w:rsidR="00C15E30" w:rsidRPr="003D4192">
        <w:rPr>
          <w:color w:val="000000" w:themeColor="text1"/>
          <w:sz w:val="22"/>
          <w:szCs w:val="22"/>
        </w:rPr>
        <w:t>. Los frascos que reservamos para realizar posteriormente PCR también se dejaron sin suero.</w:t>
      </w:r>
    </w:p>
    <w:p w14:paraId="04D37F5E" w14:textId="0EBEC10B" w:rsidR="00C15E30" w:rsidRPr="003D4192" w:rsidRDefault="00C15E30" w:rsidP="006579C2">
      <w:pPr>
        <w:spacing w:line="360" w:lineRule="auto"/>
        <w:jc w:val="both"/>
        <w:rPr>
          <w:color w:val="000000" w:themeColor="text1"/>
          <w:sz w:val="22"/>
          <w:szCs w:val="22"/>
        </w:rPr>
      </w:pPr>
      <w:r w:rsidRPr="003D4192">
        <w:rPr>
          <w:color w:val="000000" w:themeColor="text1"/>
          <w:sz w:val="22"/>
          <w:szCs w:val="22"/>
        </w:rPr>
        <w:t xml:space="preserve">A continuación, se añaden las </w:t>
      </w:r>
      <w:proofErr w:type="spellStart"/>
      <w:r w:rsidRPr="003D4192">
        <w:rPr>
          <w:color w:val="000000" w:themeColor="text1"/>
          <w:sz w:val="22"/>
          <w:szCs w:val="22"/>
        </w:rPr>
        <w:t>VEs</w:t>
      </w:r>
      <w:proofErr w:type="spellEnd"/>
      <w:r w:rsidRPr="003D4192">
        <w:rPr>
          <w:color w:val="000000" w:themeColor="text1"/>
          <w:sz w:val="22"/>
          <w:szCs w:val="22"/>
        </w:rPr>
        <w:t xml:space="preserve"> en una </w:t>
      </w:r>
      <w:proofErr w:type="spellStart"/>
      <w:r w:rsidR="006579C2" w:rsidRPr="003D4192">
        <w:rPr>
          <w:color w:val="000000" w:themeColor="text1"/>
          <w:sz w:val="22"/>
          <w:szCs w:val="22"/>
        </w:rPr>
        <w:t>relacion</w:t>
      </w:r>
      <w:proofErr w:type="spellEnd"/>
      <w:r w:rsidRPr="003D4192">
        <w:rPr>
          <w:color w:val="000000" w:themeColor="text1"/>
          <w:sz w:val="22"/>
          <w:szCs w:val="22"/>
        </w:rPr>
        <w:t xml:space="preserve"> 2:1</w:t>
      </w:r>
      <w:r w:rsidR="006579C2" w:rsidRPr="003D4192">
        <w:rPr>
          <w:color w:val="000000" w:themeColor="text1"/>
          <w:sz w:val="22"/>
          <w:szCs w:val="22"/>
        </w:rPr>
        <w:t xml:space="preserve"> en cuanto a números de células, es decir a una relación de las vesículas liberados por dos millones de células mononucleares se incuban con un millón de células </w:t>
      </w:r>
      <w:r w:rsidR="006579C2" w:rsidRPr="003D4192">
        <w:rPr>
          <w:sz w:val="22"/>
          <w:szCs w:val="22"/>
        </w:rPr>
        <w:t>HCT116</w:t>
      </w:r>
      <w:r w:rsidRPr="003D4192">
        <w:rPr>
          <w:color w:val="000000" w:themeColor="text1"/>
          <w:sz w:val="22"/>
          <w:szCs w:val="22"/>
        </w:rPr>
        <w:t>.</w:t>
      </w:r>
    </w:p>
    <w:p w14:paraId="4700793E" w14:textId="6ABC6D63" w:rsidR="006579C2" w:rsidRPr="0099190D" w:rsidRDefault="006579C2" w:rsidP="006579C2">
      <w:pPr>
        <w:spacing w:line="360" w:lineRule="auto"/>
        <w:jc w:val="both"/>
        <w:rPr>
          <w:color w:val="000000" w:themeColor="text1"/>
          <w:sz w:val="22"/>
          <w:szCs w:val="22"/>
        </w:rPr>
      </w:pPr>
      <w:r w:rsidRPr="0099190D">
        <w:rPr>
          <w:color w:val="000000" w:themeColor="text1"/>
          <w:sz w:val="22"/>
          <w:szCs w:val="22"/>
        </w:rPr>
        <w:t xml:space="preserve">Las células HCT116 se </w:t>
      </w:r>
      <w:proofErr w:type="spellStart"/>
      <w:r w:rsidRPr="0099190D">
        <w:rPr>
          <w:color w:val="000000" w:themeColor="text1"/>
          <w:sz w:val="22"/>
          <w:szCs w:val="22"/>
        </w:rPr>
        <w:t>co-incubaron</w:t>
      </w:r>
      <w:proofErr w:type="spellEnd"/>
      <w:r w:rsidRPr="0099190D">
        <w:rPr>
          <w:color w:val="000000" w:themeColor="text1"/>
          <w:sz w:val="22"/>
          <w:szCs w:val="22"/>
        </w:rPr>
        <w:t xml:space="preserve"> durante 48 con las </w:t>
      </w:r>
      <w:proofErr w:type="spellStart"/>
      <w:r w:rsidRPr="0099190D">
        <w:rPr>
          <w:color w:val="000000" w:themeColor="text1"/>
          <w:sz w:val="22"/>
          <w:szCs w:val="22"/>
        </w:rPr>
        <w:t>V</w:t>
      </w:r>
      <w:r w:rsidR="00DA018F" w:rsidRPr="0099190D">
        <w:rPr>
          <w:color w:val="000000" w:themeColor="text1"/>
          <w:sz w:val="22"/>
          <w:szCs w:val="22"/>
        </w:rPr>
        <w:t>E</w:t>
      </w:r>
      <w:r w:rsidRPr="0099190D">
        <w:rPr>
          <w:color w:val="000000" w:themeColor="text1"/>
          <w:sz w:val="22"/>
          <w:szCs w:val="22"/>
        </w:rPr>
        <w:t>s</w:t>
      </w:r>
      <w:proofErr w:type="spellEnd"/>
      <w:r w:rsidRPr="0099190D">
        <w:rPr>
          <w:color w:val="000000" w:themeColor="text1"/>
          <w:sz w:val="22"/>
          <w:szCs w:val="22"/>
        </w:rPr>
        <w:t xml:space="preserve"> derivadas de las células mononucleares, tras este periodo las células fueron recogidas en función de la determinación posterior a realizar en ellas. </w:t>
      </w:r>
    </w:p>
    <w:p w14:paraId="41507C25" w14:textId="6DAA5A85" w:rsidR="002D5CD3" w:rsidRPr="003D4192" w:rsidRDefault="003612CA" w:rsidP="00153EBC">
      <w:pPr>
        <w:pStyle w:val="Prrafodelista"/>
        <w:numPr>
          <w:ilvl w:val="1"/>
          <w:numId w:val="11"/>
        </w:numPr>
        <w:spacing w:line="360" w:lineRule="auto"/>
        <w:jc w:val="both"/>
        <w:rPr>
          <w:rFonts w:ascii="Times New Roman" w:hAnsi="Times New Roman" w:cs="Times New Roman"/>
          <w:b/>
          <w:bCs/>
          <w:color w:val="000000" w:themeColor="text1"/>
        </w:rPr>
      </w:pPr>
      <w:r w:rsidRPr="003D4192">
        <w:rPr>
          <w:rFonts w:ascii="Times New Roman" w:hAnsi="Times New Roman" w:cs="Times New Roman"/>
          <w:b/>
          <w:bCs/>
          <w:color w:val="000000" w:themeColor="text1"/>
        </w:rPr>
        <w:t xml:space="preserve">Determinación de </w:t>
      </w:r>
      <w:proofErr w:type="spellStart"/>
      <w:r w:rsidRPr="003D4192">
        <w:rPr>
          <w:rFonts w:ascii="Times New Roman" w:hAnsi="Times New Roman" w:cs="Times New Roman"/>
          <w:b/>
          <w:bCs/>
          <w:color w:val="000000" w:themeColor="text1"/>
        </w:rPr>
        <w:t>miRNA</w:t>
      </w:r>
      <w:proofErr w:type="spellEnd"/>
    </w:p>
    <w:p w14:paraId="3BF44A67" w14:textId="544AF896" w:rsidR="003612CA" w:rsidRPr="003D4192" w:rsidRDefault="003612CA" w:rsidP="00153EBC">
      <w:pPr>
        <w:pStyle w:val="Prrafodelista"/>
        <w:numPr>
          <w:ilvl w:val="2"/>
          <w:numId w:val="11"/>
        </w:numPr>
        <w:spacing w:line="360" w:lineRule="auto"/>
        <w:jc w:val="both"/>
        <w:rPr>
          <w:rFonts w:ascii="Times New Roman" w:hAnsi="Times New Roman" w:cs="Times New Roman"/>
          <w:b/>
          <w:bCs/>
          <w:color w:val="000000" w:themeColor="text1"/>
        </w:rPr>
      </w:pPr>
      <w:r w:rsidRPr="003D4192">
        <w:rPr>
          <w:rFonts w:ascii="Times New Roman" w:hAnsi="Times New Roman" w:cs="Times New Roman"/>
          <w:b/>
          <w:bCs/>
          <w:color w:val="000000" w:themeColor="text1"/>
        </w:rPr>
        <w:t>Aislamiento de RNA</w:t>
      </w:r>
    </w:p>
    <w:p w14:paraId="43A2B6C8" w14:textId="38F36842" w:rsidR="003612CA" w:rsidRDefault="003612CA" w:rsidP="00424195">
      <w:pPr>
        <w:spacing w:line="360" w:lineRule="auto"/>
        <w:jc w:val="both"/>
        <w:rPr>
          <w:color w:val="000000" w:themeColor="text1"/>
          <w:sz w:val="22"/>
          <w:szCs w:val="22"/>
        </w:rPr>
      </w:pPr>
      <w:r w:rsidRPr="003D4192">
        <w:rPr>
          <w:color w:val="000000" w:themeColor="text1"/>
          <w:sz w:val="22"/>
          <w:szCs w:val="22"/>
        </w:rPr>
        <w:t xml:space="preserve">Para realizar el aislamiento de RNA procedente de vesículas extracelulares se empleó el kit </w:t>
      </w:r>
      <w:r w:rsidRPr="003D4192">
        <w:rPr>
          <w:i/>
          <w:iCs/>
          <w:color w:val="000000" w:themeColor="text1"/>
          <w:sz w:val="22"/>
          <w:szCs w:val="22"/>
        </w:rPr>
        <w:t xml:space="preserve">Total </w:t>
      </w:r>
      <w:proofErr w:type="spellStart"/>
      <w:r w:rsidRPr="003D4192">
        <w:rPr>
          <w:i/>
          <w:iCs/>
          <w:color w:val="000000" w:themeColor="text1"/>
          <w:sz w:val="22"/>
          <w:szCs w:val="22"/>
        </w:rPr>
        <w:t>Exosome</w:t>
      </w:r>
      <w:proofErr w:type="spellEnd"/>
      <w:r w:rsidRPr="003D4192">
        <w:rPr>
          <w:i/>
          <w:iCs/>
          <w:color w:val="000000" w:themeColor="text1"/>
          <w:sz w:val="22"/>
          <w:szCs w:val="22"/>
        </w:rPr>
        <w:t xml:space="preserve"> RNA and </w:t>
      </w:r>
      <w:proofErr w:type="spellStart"/>
      <w:r w:rsidRPr="003D4192">
        <w:rPr>
          <w:i/>
          <w:iCs/>
          <w:color w:val="000000" w:themeColor="text1"/>
          <w:sz w:val="22"/>
          <w:szCs w:val="22"/>
        </w:rPr>
        <w:t>Protein</w:t>
      </w:r>
      <w:proofErr w:type="spellEnd"/>
      <w:r w:rsidRPr="003D4192">
        <w:rPr>
          <w:i/>
          <w:iCs/>
          <w:color w:val="000000" w:themeColor="text1"/>
          <w:sz w:val="22"/>
          <w:szCs w:val="22"/>
        </w:rPr>
        <w:t xml:space="preserve"> </w:t>
      </w:r>
      <w:proofErr w:type="spellStart"/>
      <w:r w:rsidRPr="003D4192">
        <w:rPr>
          <w:i/>
          <w:iCs/>
          <w:color w:val="000000" w:themeColor="text1"/>
          <w:sz w:val="22"/>
          <w:szCs w:val="22"/>
        </w:rPr>
        <w:t>Isolation</w:t>
      </w:r>
      <w:proofErr w:type="spellEnd"/>
      <w:r w:rsidRPr="003D4192">
        <w:rPr>
          <w:i/>
          <w:iCs/>
          <w:color w:val="000000" w:themeColor="text1"/>
          <w:sz w:val="22"/>
          <w:szCs w:val="22"/>
        </w:rPr>
        <w:t xml:space="preserve"> </w:t>
      </w:r>
      <w:r w:rsidRPr="003D4192">
        <w:rPr>
          <w:color w:val="000000" w:themeColor="text1"/>
          <w:sz w:val="22"/>
          <w:szCs w:val="22"/>
        </w:rPr>
        <w:t>siguiendo el protocolo que se muestra en el anexo I</w:t>
      </w:r>
      <w:r w:rsidR="0013600A" w:rsidRPr="003D4192">
        <w:rPr>
          <w:color w:val="000000" w:themeColor="text1"/>
          <w:sz w:val="22"/>
          <w:szCs w:val="22"/>
        </w:rPr>
        <w:t>I</w:t>
      </w:r>
      <w:r w:rsidRPr="003D4192">
        <w:rPr>
          <w:color w:val="000000" w:themeColor="text1"/>
          <w:sz w:val="22"/>
          <w:szCs w:val="22"/>
        </w:rPr>
        <w:t>.</w:t>
      </w:r>
    </w:p>
    <w:p w14:paraId="6CF37627" w14:textId="77777777" w:rsidR="00C94781" w:rsidRPr="003D4192" w:rsidRDefault="00C94781" w:rsidP="00424195">
      <w:pPr>
        <w:spacing w:line="360" w:lineRule="auto"/>
        <w:jc w:val="both"/>
        <w:rPr>
          <w:color w:val="000000" w:themeColor="text1"/>
          <w:sz w:val="22"/>
          <w:szCs w:val="22"/>
        </w:rPr>
      </w:pPr>
    </w:p>
    <w:p w14:paraId="55CC9351" w14:textId="4EBC3191" w:rsidR="002D5CD3" w:rsidRPr="003D4192" w:rsidRDefault="002D5CD3" w:rsidP="00153EBC">
      <w:pPr>
        <w:pStyle w:val="elisa"/>
        <w:numPr>
          <w:ilvl w:val="2"/>
          <w:numId w:val="11"/>
        </w:numPr>
        <w:rPr>
          <w:rFonts w:cs="Times New Roman"/>
          <w:b/>
          <w:szCs w:val="22"/>
        </w:rPr>
      </w:pPr>
      <w:bookmarkStart w:id="77" w:name="_Toc13150630"/>
      <w:r w:rsidRPr="003D4192">
        <w:rPr>
          <w:rFonts w:cs="Times New Roman"/>
          <w:b/>
          <w:szCs w:val="22"/>
        </w:rPr>
        <w:lastRenderedPageBreak/>
        <w:t>Cuantificación, pureza y control de integridad del RNA total extraído</w:t>
      </w:r>
      <w:bookmarkEnd w:id="77"/>
    </w:p>
    <w:p w14:paraId="3A78068B" w14:textId="5198ED83" w:rsidR="002D5CD3" w:rsidRPr="003D4192" w:rsidRDefault="002D5CD3" w:rsidP="00424195">
      <w:pPr>
        <w:spacing w:line="360" w:lineRule="auto"/>
        <w:jc w:val="both"/>
        <w:rPr>
          <w:color w:val="000000" w:themeColor="text1"/>
          <w:sz w:val="22"/>
          <w:szCs w:val="22"/>
        </w:rPr>
      </w:pPr>
      <w:r w:rsidRPr="003D4192">
        <w:rPr>
          <w:color w:val="000000" w:themeColor="text1"/>
          <w:sz w:val="22"/>
          <w:szCs w:val="22"/>
        </w:rPr>
        <w:t xml:space="preserve">Uno de los pasos críticos </w:t>
      </w:r>
      <w:r w:rsidR="00082B23" w:rsidRPr="003D4192">
        <w:rPr>
          <w:color w:val="000000" w:themeColor="text1"/>
          <w:sz w:val="22"/>
          <w:szCs w:val="22"/>
        </w:rPr>
        <w:t>en</w:t>
      </w:r>
      <w:r w:rsidRPr="003D4192">
        <w:rPr>
          <w:color w:val="000000" w:themeColor="text1"/>
          <w:sz w:val="22"/>
          <w:szCs w:val="22"/>
        </w:rPr>
        <w:t xml:space="preserve"> los análisis de </w:t>
      </w:r>
      <w:proofErr w:type="spellStart"/>
      <w:r w:rsidRPr="003D4192">
        <w:rPr>
          <w:color w:val="000000" w:themeColor="text1"/>
          <w:sz w:val="22"/>
          <w:szCs w:val="22"/>
        </w:rPr>
        <w:t>microarrays</w:t>
      </w:r>
      <w:proofErr w:type="spellEnd"/>
      <w:r w:rsidRPr="003D4192">
        <w:rPr>
          <w:color w:val="000000" w:themeColor="text1"/>
          <w:sz w:val="22"/>
          <w:szCs w:val="22"/>
        </w:rPr>
        <w:t xml:space="preserve"> es la calidad de las muestras de RNA</w:t>
      </w:r>
      <w:r w:rsidR="00082B23" w:rsidRPr="003D4192">
        <w:rPr>
          <w:color w:val="000000" w:themeColor="text1"/>
          <w:sz w:val="22"/>
          <w:szCs w:val="22"/>
        </w:rPr>
        <w:t xml:space="preserve">, que </w:t>
      </w:r>
      <w:r w:rsidRPr="003D4192">
        <w:rPr>
          <w:color w:val="000000" w:themeColor="text1"/>
          <w:sz w:val="22"/>
          <w:szCs w:val="22"/>
        </w:rPr>
        <w:t>se mide en base a tres parámetros básicos: pureza, concentración e integridad.</w:t>
      </w:r>
    </w:p>
    <w:p w14:paraId="299FC5EF" w14:textId="64CFCBAF" w:rsidR="002D5CD3" w:rsidRPr="003D4192" w:rsidRDefault="002D5CD3" w:rsidP="00153EBC">
      <w:pPr>
        <w:pStyle w:val="elisa"/>
        <w:numPr>
          <w:ilvl w:val="0"/>
          <w:numId w:val="12"/>
        </w:numPr>
        <w:rPr>
          <w:rFonts w:cs="Times New Roman"/>
          <w:b/>
          <w:bCs/>
          <w:szCs w:val="22"/>
        </w:rPr>
      </w:pPr>
      <w:bookmarkStart w:id="78" w:name="_Toc13150631"/>
      <w:r w:rsidRPr="003D4192">
        <w:rPr>
          <w:rFonts w:cs="Times New Roman"/>
          <w:b/>
          <w:bCs/>
          <w:szCs w:val="22"/>
        </w:rPr>
        <w:t>Espectrofotometría</w:t>
      </w:r>
      <w:bookmarkEnd w:id="78"/>
    </w:p>
    <w:p w14:paraId="71792794" w14:textId="76F11D94" w:rsidR="002D5CD3" w:rsidRPr="003D4192" w:rsidRDefault="002D5CD3" w:rsidP="003D4192">
      <w:pPr>
        <w:spacing w:line="360" w:lineRule="auto"/>
        <w:jc w:val="both"/>
        <w:rPr>
          <w:color w:val="000000" w:themeColor="text1"/>
          <w:sz w:val="22"/>
          <w:szCs w:val="22"/>
        </w:rPr>
      </w:pPr>
      <w:r w:rsidRPr="003D4192">
        <w:rPr>
          <w:color w:val="000000" w:themeColor="text1"/>
          <w:sz w:val="22"/>
          <w:szCs w:val="22"/>
        </w:rPr>
        <w:t xml:space="preserve">La medida de la concentración del RNA total y la pureza </w:t>
      </w:r>
      <w:r w:rsidR="001E429A" w:rsidRPr="003D4192">
        <w:rPr>
          <w:color w:val="000000" w:themeColor="text1"/>
          <w:sz w:val="22"/>
          <w:szCs w:val="22"/>
        </w:rPr>
        <w:t>de este</w:t>
      </w:r>
      <w:r w:rsidRPr="003D4192">
        <w:rPr>
          <w:color w:val="000000" w:themeColor="text1"/>
          <w:sz w:val="22"/>
          <w:szCs w:val="22"/>
        </w:rPr>
        <w:t xml:space="preserve"> se determinó mediante técnicas espec</w:t>
      </w:r>
      <w:r w:rsidR="003C475F" w:rsidRPr="003D4192">
        <w:rPr>
          <w:color w:val="000000" w:themeColor="text1"/>
          <w:sz w:val="22"/>
          <w:szCs w:val="22"/>
        </w:rPr>
        <w:t>tr</w:t>
      </w:r>
      <w:r w:rsidRPr="003D4192">
        <w:rPr>
          <w:color w:val="000000" w:themeColor="text1"/>
          <w:sz w:val="22"/>
          <w:szCs w:val="22"/>
        </w:rPr>
        <w:t>ofotométricas</w:t>
      </w:r>
      <w:r w:rsidR="00F72475" w:rsidRPr="003D4192">
        <w:rPr>
          <w:color w:val="000000" w:themeColor="text1"/>
          <w:sz w:val="22"/>
          <w:szCs w:val="22"/>
        </w:rPr>
        <w:t xml:space="preserve"> para controlar la calidad del material genético.</w:t>
      </w:r>
      <w:r w:rsidRPr="003D4192">
        <w:rPr>
          <w:color w:val="000000" w:themeColor="text1"/>
          <w:sz w:val="22"/>
          <w:szCs w:val="22"/>
        </w:rPr>
        <w:t xml:space="preserve"> </w:t>
      </w:r>
    </w:p>
    <w:p w14:paraId="4FF05D17" w14:textId="0DEEFE89" w:rsidR="002D5CD3" w:rsidRPr="00431B54" w:rsidRDefault="002D5CD3" w:rsidP="00424195">
      <w:pPr>
        <w:spacing w:line="360" w:lineRule="auto"/>
        <w:jc w:val="both"/>
        <w:rPr>
          <w:color w:val="000000" w:themeColor="text1"/>
          <w:sz w:val="22"/>
          <w:szCs w:val="22"/>
        </w:rPr>
      </w:pPr>
      <w:r w:rsidRPr="003D4192">
        <w:rPr>
          <w:color w:val="000000" w:themeColor="text1"/>
          <w:sz w:val="22"/>
          <w:szCs w:val="22"/>
        </w:rPr>
        <w:t xml:space="preserve">Los ácidos nucleicos absorben luz ultravioleta gracias a la presencia de bases aromáticas nitrogenadas a lo largo de las cadenas del DNA o RNA, </w:t>
      </w:r>
      <w:r w:rsidR="00F72475" w:rsidRPr="003D4192">
        <w:rPr>
          <w:color w:val="000000" w:themeColor="text1"/>
          <w:sz w:val="22"/>
          <w:szCs w:val="22"/>
        </w:rPr>
        <w:t>la cual</w:t>
      </w:r>
      <w:r w:rsidRPr="003D4192">
        <w:rPr>
          <w:color w:val="000000" w:themeColor="text1"/>
          <w:sz w:val="22"/>
          <w:szCs w:val="22"/>
        </w:rPr>
        <w:t xml:space="preserve"> es característica de la molécula y es usada para determinar su concentración.</w:t>
      </w:r>
      <w:r w:rsidR="001E429A" w:rsidRPr="003D4192">
        <w:rPr>
          <w:color w:val="FF0000"/>
          <w:sz w:val="22"/>
          <w:szCs w:val="22"/>
        </w:rPr>
        <w:t xml:space="preserve"> </w:t>
      </w:r>
      <w:r w:rsidR="001E429A" w:rsidRPr="003D4192">
        <w:rPr>
          <w:color w:val="000000" w:themeColor="text1"/>
          <w:sz w:val="22"/>
          <w:szCs w:val="22"/>
        </w:rPr>
        <w:t>Para calcular la cantidad de RNA en una muestra, se realiza una determinación de la absorbancia a 260 nm y</w:t>
      </w:r>
      <w:r w:rsidRPr="003D4192">
        <w:rPr>
          <w:color w:val="000000" w:themeColor="text1"/>
          <w:sz w:val="22"/>
          <w:szCs w:val="22"/>
        </w:rPr>
        <w:t xml:space="preserve"> automáticamente el espectrofotómetro nos proporciona la concentración del RNA presente en cada muestra.</w:t>
      </w:r>
      <w:r w:rsidR="00431B54">
        <w:rPr>
          <w:color w:val="000000" w:themeColor="text1"/>
          <w:sz w:val="22"/>
          <w:szCs w:val="22"/>
        </w:rPr>
        <w:t xml:space="preserve"> Al ser muy baja la concentración de RNA de nuestras muestras individuales, se hicieron </w:t>
      </w:r>
      <w:proofErr w:type="spellStart"/>
      <w:r w:rsidR="00431B54" w:rsidRPr="00431B54">
        <w:rPr>
          <w:i/>
          <w:color w:val="000000" w:themeColor="text1"/>
          <w:sz w:val="22"/>
          <w:szCs w:val="22"/>
        </w:rPr>
        <w:t>pulls</w:t>
      </w:r>
      <w:proofErr w:type="spellEnd"/>
      <w:r w:rsidR="00431B54">
        <w:rPr>
          <w:i/>
          <w:color w:val="000000" w:themeColor="text1"/>
          <w:sz w:val="22"/>
          <w:szCs w:val="22"/>
        </w:rPr>
        <w:t xml:space="preserve"> </w:t>
      </w:r>
      <w:r w:rsidR="00431B54">
        <w:rPr>
          <w:color w:val="000000" w:themeColor="text1"/>
          <w:sz w:val="22"/>
          <w:szCs w:val="22"/>
        </w:rPr>
        <w:t xml:space="preserve">de </w:t>
      </w:r>
      <w:r w:rsidR="001778C8">
        <w:rPr>
          <w:color w:val="000000" w:themeColor="text1"/>
          <w:sz w:val="22"/>
          <w:szCs w:val="22"/>
        </w:rPr>
        <w:t>3</w:t>
      </w:r>
      <w:r w:rsidR="00431B54">
        <w:rPr>
          <w:color w:val="000000" w:themeColor="text1"/>
          <w:sz w:val="22"/>
          <w:szCs w:val="22"/>
        </w:rPr>
        <w:t xml:space="preserve"> muestras independientes que se trataron como una única muestra para el posterior estudio.</w:t>
      </w:r>
      <w:r w:rsidR="001778C8">
        <w:rPr>
          <w:color w:val="000000" w:themeColor="text1"/>
          <w:sz w:val="22"/>
          <w:szCs w:val="22"/>
        </w:rPr>
        <w:t xml:space="preserve"> Obteniendo así 4 muestras de </w:t>
      </w:r>
      <w:proofErr w:type="spellStart"/>
      <w:r w:rsidR="001778C8">
        <w:rPr>
          <w:color w:val="000000" w:themeColor="text1"/>
          <w:sz w:val="22"/>
          <w:szCs w:val="22"/>
        </w:rPr>
        <w:t>miRNA</w:t>
      </w:r>
      <w:proofErr w:type="spellEnd"/>
      <w:r w:rsidR="001778C8">
        <w:rPr>
          <w:color w:val="000000" w:themeColor="text1"/>
          <w:sz w:val="22"/>
          <w:szCs w:val="22"/>
        </w:rPr>
        <w:t xml:space="preserve"> procedentes de </w:t>
      </w:r>
      <w:proofErr w:type="spellStart"/>
      <w:r w:rsidR="001778C8">
        <w:rPr>
          <w:color w:val="000000" w:themeColor="text1"/>
          <w:sz w:val="22"/>
          <w:szCs w:val="22"/>
        </w:rPr>
        <w:t>VEs</w:t>
      </w:r>
      <w:proofErr w:type="spellEnd"/>
      <w:r w:rsidR="001778C8">
        <w:rPr>
          <w:color w:val="000000" w:themeColor="text1"/>
          <w:sz w:val="22"/>
          <w:szCs w:val="22"/>
        </w:rPr>
        <w:t xml:space="preserve"> de células mononucleares tratadas con genisteína y 4 procedentes de </w:t>
      </w:r>
      <w:proofErr w:type="spellStart"/>
      <w:r w:rsidR="001778C8">
        <w:rPr>
          <w:color w:val="000000" w:themeColor="text1"/>
          <w:sz w:val="22"/>
          <w:szCs w:val="22"/>
        </w:rPr>
        <w:t>VEs</w:t>
      </w:r>
      <w:proofErr w:type="spellEnd"/>
      <w:r w:rsidR="001778C8">
        <w:rPr>
          <w:color w:val="000000" w:themeColor="text1"/>
          <w:sz w:val="22"/>
          <w:szCs w:val="22"/>
        </w:rPr>
        <w:t xml:space="preserve"> de células mononucleares tratadas con DMSO.</w:t>
      </w:r>
    </w:p>
    <w:p w14:paraId="53300CCD" w14:textId="7D29E32F" w:rsidR="002D5CD3" w:rsidRPr="003D4192" w:rsidRDefault="002D5CD3" w:rsidP="00424195">
      <w:pPr>
        <w:spacing w:line="360" w:lineRule="auto"/>
        <w:jc w:val="both"/>
        <w:rPr>
          <w:color w:val="000000" w:themeColor="text1"/>
          <w:sz w:val="22"/>
          <w:szCs w:val="22"/>
        </w:rPr>
      </w:pPr>
      <w:r w:rsidRPr="003D4192">
        <w:rPr>
          <w:color w:val="000000" w:themeColor="text1"/>
          <w:sz w:val="22"/>
          <w:szCs w:val="22"/>
        </w:rPr>
        <w:t xml:space="preserve">La contaminación de la muestras con impurezas orgánicas e inorgánicas (p.ej. fenol, cloroformo) y proteína </w:t>
      </w:r>
      <w:r w:rsidR="00F72475" w:rsidRPr="003D4192">
        <w:rPr>
          <w:color w:val="000000" w:themeColor="text1"/>
          <w:sz w:val="22"/>
          <w:szCs w:val="22"/>
        </w:rPr>
        <w:t>afecta significativamente a</w:t>
      </w:r>
      <w:r w:rsidRPr="003D4192">
        <w:rPr>
          <w:color w:val="000000" w:themeColor="text1"/>
          <w:sz w:val="22"/>
          <w:szCs w:val="22"/>
        </w:rPr>
        <w:t xml:space="preserve"> la sensibilidad y especificad del resultado. Para comprobar la pureza de las muestras, se mide espectrofotométricamente la absorbancia a 2</w:t>
      </w:r>
      <w:r w:rsidR="001E429A" w:rsidRPr="003D4192">
        <w:rPr>
          <w:color w:val="000000" w:themeColor="text1"/>
          <w:sz w:val="22"/>
          <w:szCs w:val="22"/>
        </w:rPr>
        <w:t>8</w:t>
      </w:r>
      <w:r w:rsidRPr="003D4192">
        <w:rPr>
          <w:color w:val="000000" w:themeColor="text1"/>
          <w:sz w:val="22"/>
          <w:szCs w:val="22"/>
        </w:rPr>
        <w:t xml:space="preserve">0nm (A280), ya que mientras los ácidos nucleicos tienen su máximo de absorción a 260nm, las proteínas lo tienen a 280nm. </w:t>
      </w:r>
      <w:r w:rsidR="00F72475" w:rsidRPr="003D4192">
        <w:rPr>
          <w:color w:val="000000" w:themeColor="text1"/>
          <w:sz w:val="22"/>
          <w:szCs w:val="22"/>
        </w:rPr>
        <w:t>La</w:t>
      </w:r>
      <w:r w:rsidRPr="003D4192">
        <w:rPr>
          <w:color w:val="000000" w:themeColor="text1"/>
          <w:sz w:val="22"/>
          <w:szCs w:val="22"/>
        </w:rPr>
        <w:t xml:space="preserve"> relación entre ambas absorbancias (A260/A280) nos indicará el estado del RNA total extraído. Las extracciones puras de RNA tienen una relación A260/A280 cercana a 2,0.</w:t>
      </w:r>
    </w:p>
    <w:p w14:paraId="31BAC761" w14:textId="5308AFA0" w:rsidR="002D5CD3" w:rsidRDefault="002D5CD3" w:rsidP="00424195">
      <w:pPr>
        <w:spacing w:line="360" w:lineRule="auto"/>
        <w:jc w:val="both"/>
        <w:rPr>
          <w:color w:val="000000" w:themeColor="text1"/>
          <w:sz w:val="22"/>
          <w:szCs w:val="22"/>
        </w:rPr>
      </w:pPr>
      <w:r w:rsidRPr="003D4192">
        <w:rPr>
          <w:color w:val="000000" w:themeColor="text1"/>
          <w:sz w:val="22"/>
          <w:szCs w:val="22"/>
        </w:rPr>
        <w:t xml:space="preserve">Las mediciones se realizaron con el espectrofotómetro </w:t>
      </w:r>
      <w:proofErr w:type="spellStart"/>
      <w:r w:rsidRPr="003D4192">
        <w:rPr>
          <w:color w:val="000000" w:themeColor="text1"/>
          <w:sz w:val="22"/>
          <w:szCs w:val="22"/>
        </w:rPr>
        <w:t>GeneQuant</w:t>
      </w:r>
      <w:proofErr w:type="spellEnd"/>
      <w:r w:rsidRPr="003D4192">
        <w:rPr>
          <w:color w:val="000000" w:themeColor="text1"/>
          <w:sz w:val="22"/>
          <w:szCs w:val="22"/>
        </w:rPr>
        <w:t xml:space="preserve"> Pro (GE </w:t>
      </w:r>
      <w:proofErr w:type="spellStart"/>
      <w:r w:rsidRPr="003D4192">
        <w:rPr>
          <w:color w:val="000000" w:themeColor="text1"/>
          <w:sz w:val="22"/>
          <w:szCs w:val="22"/>
        </w:rPr>
        <w:t>Healthcare</w:t>
      </w:r>
      <w:proofErr w:type="spellEnd"/>
      <w:r w:rsidRPr="003D4192">
        <w:rPr>
          <w:color w:val="000000" w:themeColor="text1"/>
          <w:sz w:val="22"/>
          <w:szCs w:val="22"/>
        </w:rPr>
        <w:t xml:space="preserve">). Cada </w:t>
      </w:r>
      <w:r w:rsidR="001E429A" w:rsidRPr="003D4192">
        <w:rPr>
          <w:color w:val="000000" w:themeColor="text1"/>
          <w:sz w:val="22"/>
          <w:szCs w:val="22"/>
        </w:rPr>
        <w:t>muestra</w:t>
      </w:r>
      <w:r w:rsidRPr="003D4192">
        <w:rPr>
          <w:color w:val="000000" w:themeColor="text1"/>
          <w:sz w:val="22"/>
          <w:szCs w:val="22"/>
        </w:rPr>
        <w:t xml:space="preserve"> se introdujo en un capilar de cuarzo para su medición en el espectrofotómetro. La medida de referencia o blanco se realizó con 3uL del agua de grado BPC utilizada para la disolución.</w:t>
      </w:r>
    </w:p>
    <w:p w14:paraId="0F4677E7" w14:textId="1119EB2F" w:rsidR="00C94781" w:rsidRDefault="00C94781" w:rsidP="00424195">
      <w:pPr>
        <w:spacing w:line="360" w:lineRule="auto"/>
        <w:jc w:val="both"/>
        <w:rPr>
          <w:color w:val="000000" w:themeColor="text1"/>
          <w:sz w:val="22"/>
          <w:szCs w:val="22"/>
        </w:rPr>
      </w:pPr>
    </w:p>
    <w:p w14:paraId="2A601C47" w14:textId="77777777" w:rsidR="00C94781" w:rsidRPr="003D4192" w:rsidRDefault="00C94781" w:rsidP="00424195">
      <w:pPr>
        <w:spacing w:line="360" w:lineRule="auto"/>
        <w:jc w:val="both"/>
        <w:rPr>
          <w:color w:val="000000" w:themeColor="text1"/>
          <w:sz w:val="22"/>
          <w:szCs w:val="22"/>
        </w:rPr>
      </w:pPr>
    </w:p>
    <w:p w14:paraId="657F9EF1" w14:textId="7D2202A7" w:rsidR="002D5CD3" w:rsidRPr="003D4192" w:rsidRDefault="002D5CD3" w:rsidP="00153EBC">
      <w:pPr>
        <w:pStyle w:val="elisa"/>
        <w:numPr>
          <w:ilvl w:val="0"/>
          <w:numId w:val="12"/>
        </w:numPr>
        <w:rPr>
          <w:rFonts w:cs="Times New Roman"/>
          <w:b/>
          <w:bCs/>
          <w:szCs w:val="22"/>
        </w:rPr>
      </w:pPr>
      <w:bookmarkStart w:id="79" w:name="_Toc13150632"/>
      <w:r w:rsidRPr="003D4192">
        <w:rPr>
          <w:rFonts w:cs="Times New Roman"/>
          <w:b/>
          <w:bCs/>
          <w:szCs w:val="22"/>
        </w:rPr>
        <w:lastRenderedPageBreak/>
        <w:t>Electroforesis capilar</w:t>
      </w:r>
      <w:bookmarkEnd w:id="79"/>
    </w:p>
    <w:p w14:paraId="6C01610F" w14:textId="77777777" w:rsidR="002D5CD3" w:rsidRPr="003D4192" w:rsidRDefault="002D5CD3" w:rsidP="00424195">
      <w:pPr>
        <w:spacing w:line="360" w:lineRule="auto"/>
        <w:jc w:val="both"/>
        <w:rPr>
          <w:color w:val="000000" w:themeColor="text1"/>
          <w:sz w:val="22"/>
          <w:szCs w:val="22"/>
        </w:rPr>
      </w:pPr>
      <w:r w:rsidRPr="003D4192">
        <w:rPr>
          <w:color w:val="000000" w:themeColor="text1"/>
          <w:sz w:val="22"/>
          <w:szCs w:val="22"/>
        </w:rPr>
        <w:t>La absorbancia a 260 nm y la relación A260/280 sólo nos da una indicación de la cantidad de RNA y del grado de contaminación de impurezas orgánicas e inorgánicas, pero no nos dice nada sobre el nivel de degradación del RNA. La integridad del RNA es un parámetro de parámetro de gran importancia en los estudios de expresión génica. Existen dos métodos para determinar el grado de degradación del RNA total:</w:t>
      </w:r>
    </w:p>
    <w:p w14:paraId="0BF570AB" w14:textId="77777777" w:rsidR="002D5CD3" w:rsidRPr="003D4192" w:rsidRDefault="002D5CD3" w:rsidP="00153EBC">
      <w:pPr>
        <w:pStyle w:val="Prrafodelista"/>
        <w:numPr>
          <w:ilvl w:val="0"/>
          <w:numId w:val="7"/>
        </w:numPr>
        <w:spacing w:line="360" w:lineRule="auto"/>
        <w:jc w:val="both"/>
        <w:rPr>
          <w:rFonts w:ascii="Times New Roman" w:hAnsi="Times New Roman" w:cs="Times New Roman"/>
          <w:color w:val="000000" w:themeColor="text1"/>
        </w:rPr>
      </w:pPr>
      <w:r w:rsidRPr="003D4192">
        <w:rPr>
          <w:rFonts w:ascii="Times New Roman" w:hAnsi="Times New Roman" w:cs="Times New Roman"/>
          <w:color w:val="000000" w:themeColor="text1"/>
        </w:rPr>
        <w:t>Relación entre las bandas ribosomales 28S y 18S que se observan en un gel de agarosa como bandas discretas y cuya relación 28S/18S en un RNA íntegro es cercano a dos.</w:t>
      </w:r>
    </w:p>
    <w:p w14:paraId="180BF934" w14:textId="11BA9A0C" w:rsidR="002D5CD3" w:rsidRPr="003D4192" w:rsidRDefault="002D5CD3" w:rsidP="00153EBC">
      <w:pPr>
        <w:pStyle w:val="Prrafodelista"/>
        <w:numPr>
          <w:ilvl w:val="0"/>
          <w:numId w:val="7"/>
        </w:numPr>
        <w:spacing w:line="360" w:lineRule="auto"/>
        <w:jc w:val="both"/>
        <w:rPr>
          <w:rFonts w:ascii="Times New Roman" w:hAnsi="Times New Roman" w:cs="Times New Roman"/>
          <w:color w:val="000000" w:themeColor="text1"/>
        </w:rPr>
      </w:pPr>
      <w:r w:rsidRPr="003D4192">
        <w:rPr>
          <w:rFonts w:ascii="Times New Roman" w:hAnsi="Times New Roman" w:cs="Times New Roman"/>
          <w:color w:val="000000" w:themeColor="text1"/>
        </w:rPr>
        <w:t xml:space="preserve">RIN: el </w:t>
      </w:r>
      <w:proofErr w:type="spellStart"/>
      <w:r w:rsidRPr="003D4192">
        <w:rPr>
          <w:rFonts w:ascii="Times New Roman" w:hAnsi="Times New Roman" w:cs="Times New Roman"/>
          <w:color w:val="000000" w:themeColor="text1"/>
        </w:rPr>
        <w:t>algoritomo</w:t>
      </w:r>
      <w:proofErr w:type="spellEnd"/>
      <w:r w:rsidRPr="003D4192">
        <w:rPr>
          <w:rFonts w:ascii="Times New Roman" w:hAnsi="Times New Roman" w:cs="Times New Roman"/>
          <w:color w:val="000000" w:themeColor="text1"/>
        </w:rPr>
        <w:t xml:space="preserve"> RIN (RNA </w:t>
      </w:r>
      <w:proofErr w:type="spellStart"/>
      <w:r w:rsidRPr="003D4192">
        <w:rPr>
          <w:rFonts w:ascii="Times New Roman" w:hAnsi="Times New Roman" w:cs="Times New Roman"/>
          <w:color w:val="000000" w:themeColor="text1"/>
        </w:rPr>
        <w:t>Integrity</w:t>
      </w:r>
      <w:proofErr w:type="spellEnd"/>
      <w:r w:rsidRPr="003D4192">
        <w:rPr>
          <w:rFonts w:ascii="Times New Roman" w:hAnsi="Times New Roman" w:cs="Times New Roman"/>
          <w:color w:val="000000" w:themeColor="text1"/>
        </w:rPr>
        <w:t xml:space="preserve"> </w:t>
      </w:r>
      <w:proofErr w:type="spellStart"/>
      <w:r w:rsidRPr="003D4192">
        <w:rPr>
          <w:rFonts w:ascii="Times New Roman" w:hAnsi="Times New Roman" w:cs="Times New Roman"/>
          <w:color w:val="000000" w:themeColor="text1"/>
        </w:rPr>
        <w:t>Number</w:t>
      </w:r>
      <w:proofErr w:type="spellEnd"/>
      <w:r w:rsidRPr="003D4192">
        <w:rPr>
          <w:rFonts w:ascii="Times New Roman" w:hAnsi="Times New Roman" w:cs="Times New Roman"/>
          <w:color w:val="000000" w:themeColor="text1"/>
        </w:rPr>
        <w:t xml:space="preserve">) pretende proporcionar una medida universal mucho más robusta. Permite la clasificación de las muestras en base a un sistema numérico de 1 a 10. Para las aplicaciones de </w:t>
      </w:r>
      <w:proofErr w:type="spellStart"/>
      <w:r w:rsidRPr="003D4192">
        <w:rPr>
          <w:rFonts w:ascii="Times New Roman" w:hAnsi="Times New Roman" w:cs="Times New Roman"/>
          <w:color w:val="000000" w:themeColor="text1"/>
        </w:rPr>
        <w:t>microarrays</w:t>
      </w:r>
      <w:proofErr w:type="spellEnd"/>
      <w:r w:rsidRPr="003D4192">
        <w:rPr>
          <w:rFonts w:ascii="Times New Roman" w:hAnsi="Times New Roman" w:cs="Times New Roman"/>
          <w:color w:val="000000" w:themeColor="text1"/>
        </w:rPr>
        <w:t xml:space="preserve"> se recomienda un RIN mínimo de 7. Este valor nos permite, además de evaluar la integridad del RNA, comparar directamente muestras de RNA y garantizar la reproducibilidad de los experimentos.</w:t>
      </w:r>
    </w:p>
    <w:p w14:paraId="1E6405F3" w14:textId="5445B55F" w:rsidR="002D5CD3" w:rsidRPr="003D4192" w:rsidRDefault="002D5CD3" w:rsidP="00153EBC">
      <w:pPr>
        <w:pStyle w:val="elisa"/>
        <w:numPr>
          <w:ilvl w:val="1"/>
          <w:numId w:val="11"/>
        </w:numPr>
        <w:rPr>
          <w:rFonts w:cs="Times New Roman"/>
          <w:b/>
          <w:bCs/>
          <w:szCs w:val="22"/>
        </w:rPr>
      </w:pPr>
      <w:bookmarkStart w:id="80" w:name="_Toc13150633"/>
      <w:r w:rsidRPr="003D4192">
        <w:rPr>
          <w:rFonts w:cs="Times New Roman"/>
          <w:b/>
          <w:bCs/>
          <w:szCs w:val="22"/>
        </w:rPr>
        <w:t xml:space="preserve">Perfiles de expresión de los </w:t>
      </w:r>
      <w:proofErr w:type="spellStart"/>
      <w:r w:rsidR="001E429A" w:rsidRPr="003D4192">
        <w:rPr>
          <w:rFonts w:cs="Times New Roman"/>
          <w:b/>
          <w:bCs/>
          <w:szCs w:val="22"/>
        </w:rPr>
        <w:t>RNA</w:t>
      </w:r>
      <w:r w:rsidRPr="003D4192">
        <w:rPr>
          <w:rFonts w:cs="Times New Roman"/>
          <w:b/>
          <w:bCs/>
          <w:szCs w:val="22"/>
        </w:rPr>
        <w:t>s</w:t>
      </w:r>
      <w:proofErr w:type="spellEnd"/>
      <w:r w:rsidRPr="003D4192">
        <w:rPr>
          <w:rFonts w:cs="Times New Roman"/>
          <w:b/>
          <w:bCs/>
          <w:szCs w:val="22"/>
        </w:rPr>
        <w:t xml:space="preserve"> no codificantes</w:t>
      </w:r>
      <w:bookmarkEnd w:id="80"/>
    </w:p>
    <w:p w14:paraId="7E450EBE" w14:textId="4E7BDBBA" w:rsidR="002D5CD3" w:rsidRPr="003D4192" w:rsidRDefault="002D5CD3" w:rsidP="003D4192">
      <w:pPr>
        <w:spacing w:line="360" w:lineRule="auto"/>
        <w:jc w:val="both"/>
        <w:rPr>
          <w:color w:val="000000" w:themeColor="text1"/>
          <w:sz w:val="22"/>
          <w:szCs w:val="22"/>
        </w:rPr>
      </w:pPr>
      <w:r w:rsidRPr="003D4192">
        <w:rPr>
          <w:color w:val="000000" w:themeColor="text1"/>
          <w:sz w:val="22"/>
          <w:szCs w:val="22"/>
        </w:rPr>
        <w:t xml:space="preserve">Los perfiles de expresión se realizaron usando los </w:t>
      </w:r>
      <w:proofErr w:type="spellStart"/>
      <w:r w:rsidRPr="003D4192">
        <w:rPr>
          <w:color w:val="000000" w:themeColor="text1"/>
          <w:sz w:val="22"/>
          <w:szCs w:val="22"/>
        </w:rPr>
        <w:t>microarrays</w:t>
      </w:r>
      <w:proofErr w:type="spellEnd"/>
      <w:r w:rsidRPr="003D4192">
        <w:rPr>
          <w:color w:val="000000" w:themeColor="text1"/>
          <w:sz w:val="22"/>
          <w:szCs w:val="22"/>
        </w:rPr>
        <w:t xml:space="preserve"> </w:t>
      </w:r>
      <w:proofErr w:type="spellStart"/>
      <w:r w:rsidRPr="003D4192">
        <w:rPr>
          <w:color w:val="000000" w:themeColor="text1"/>
          <w:sz w:val="22"/>
          <w:szCs w:val="22"/>
        </w:rPr>
        <w:t>GeneChip</w:t>
      </w:r>
      <w:proofErr w:type="spellEnd"/>
      <w:r w:rsidRPr="003D4192">
        <w:rPr>
          <w:color w:val="000000" w:themeColor="text1"/>
          <w:sz w:val="22"/>
          <w:szCs w:val="22"/>
        </w:rPr>
        <w:sym w:font="Symbol" w:char="F0E2"/>
      </w:r>
      <w:proofErr w:type="spellStart"/>
      <w:r w:rsidRPr="003D4192">
        <w:rPr>
          <w:color w:val="000000" w:themeColor="text1"/>
          <w:sz w:val="22"/>
          <w:szCs w:val="22"/>
        </w:rPr>
        <w:t>miRNA</w:t>
      </w:r>
      <w:proofErr w:type="spellEnd"/>
      <w:r w:rsidRPr="003D4192">
        <w:rPr>
          <w:color w:val="000000" w:themeColor="text1"/>
          <w:sz w:val="22"/>
          <w:szCs w:val="22"/>
        </w:rPr>
        <w:t xml:space="preserve"> </w:t>
      </w:r>
      <w:r w:rsidR="000F409F" w:rsidRPr="003D4192">
        <w:rPr>
          <w:color w:val="000000" w:themeColor="text1"/>
          <w:sz w:val="22"/>
          <w:szCs w:val="22"/>
        </w:rPr>
        <w:t>4.0 Array</w:t>
      </w:r>
      <w:r w:rsidR="000F409F" w:rsidRPr="003D4192">
        <w:rPr>
          <w:rStyle w:val="Refdecomentario"/>
          <w:sz w:val="22"/>
          <w:szCs w:val="22"/>
        </w:rPr>
        <w:t xml:space="preserve"> </w:t>
      </w:r>
      <w:proofErr w:type="spellStart"/>
      <w:r w:rsidRPr="003D4192">
        <w:rPr>
          <w:color w:val="000000" w:themeColor="text1"/>
          <w:sz w:val="22"/>
          <w:szCs w:val="22"/>
        </w:rPr>
        <w:t>Affymetrix</w:t>
      </w:r>
      <w:proofErr w:type="spellEnd"/>
      <w:r w:rsidR="005C22FF">
        <w:rPr>
          <w:color w:val="000000" w:themeColor="text1"/>
          <w:sz w:val="22"/>
          <w:szCs w:val="22"/>
        </w:rPr>
        <w:t xml:space="preserve"> (</w:t>
      </w:r>
      <w:r w:rsidRPr="003D4192">
        <w:rPr>
          <w:color w:val="000000" w:themeColor="text1"/>
          <w:sz w:val="22"/>
          <w:szCs w:val="22"/>
        </w:rPr>
        <w:t xml:space="preserve">Santa Clara, CA, USA). El </w:t>
      </w:r>
      <w:proofErr w:type="spellStart"/>
      <w:r w:rsidRPr="003D4192">
        <w:rPr>
          <w:color w:val="000000" w:themeColor="text1"/>
          <w:sz w:val="22"/>
          <w:szCs w:val="22"/>
        </w:rPr>
        <w:t>microarray</w:t>
      </w:r>
      <w:proofErr w:type="spellEnd"/>
      <w:r w:rsidRPr="003D4192">
        <w:rPr>
          <w:color w:val="000000" w:themeColor="text1"/>
          <w:sz w:val="22"/>
          <w:szCs w:val="22"/>
        </w:rPr>
        <w:t xml:space="preserve"> reúne 15.644 secuencias de </w:t>
      </w:r>
      <w:proofErr w:type="spellStart"/>
      <w:r w:rsidRPr="003D4192">
        <w:rPr>
          <w:color w:val="000000" w:themeColor="text1"/>
          <w:sz w:val="22"/>
          <w:szCs w:val="22"/>
        </w:rPr>
        <w:t>microRNA</w:t>
      </w:r>
      <w:proofErr w:type="spellEnd"/>
      <w:r w:rsidRPr="003D4192">
        <w:rPr>
          <w:color w:val="000000" w:themeColor="text1"/>
          <w:sz w:val="22"/>
          <w:szCs w:val="22"/>
        </w:rPr>
        <w:t xml:space="preserve"> m</w:t>
      </w:r>
      <w:r w:rsidR="003C475F" w:rsidRPr="003D4192">
        <w:rPr>
          <w:color w:val="000000" w:themeColor="text1"/>
          <w:sz w:val="22"/>
          <w:szCs w:val="22"/>
        </w:rPr>
        <w:t>a</w:t>
      </w:r>
      <w:r w:rsidRPr="003D4192">
        <w:rPr>
          <w:color w:val="000000" w:themeColor="text1"/>
          <w:sz w:val="22"/>
          <w:szCs w:val="22"/>
        </w:rPr>
        <w:t xml:space="preserve">duros procedentes de la base </w:t>
      </w:r>
      <w:proofErr w:type="spellStart"/>
      <w:r w:rsidRPr="003D4192">
        <w:rPr>
          <w:color w:val="000000" w:themeColor="text1"/>
          <w:sz w:val="22"/>
          <w:szCs w:val="22"/>
        </w:rPr>
        <w:t>miRBASE</w:t>
      </w:r>
      <w:proofErr w:type="spellEnd"/>
      <w:r w:rsidRPr="003D4192">
        <w:rPr>
          <w:color w:val="000000" w:themeColor="text1"/>
          <w:sz w:val="22"/>
          <w:szCs w:val="22"/>
        </w:rPr>
        <w:t xml:space="preserve"> (v15) codificados a partir de 131 organismos, abarcando además 2.334 </w:t>
      </w:r>
      <w:proofErr w:type="spellStart"/>
      <w:r w:rsidRPr="003D4192">
        <w:rPr>
          <w:color w:val="000000" w:themeColor="text1"/>
          <w:sz w:val="22"/>
          <w:szCs w:val="22"/>
        </w:rPr>
        <w:t>snoRNAs</w:t>
      </w:r>
      <w:proofErr w:type="spellEnd"/>
      <w:r w:rsidRPr="003D4192">
        <w:rPr>
          <w:color w:val="000000" w:themeColor="text1"/>
          <w:sz w:val="22"/>
          <w:szCs w:val="22"/>
        </w:rPr>
        <w:t xml:space="preserve"> y </w:t>
      </w:r>
      <w:proofErr w:type="spellStart"/>
      <w:r w:rsidRPr="003D4192">
        <w:rPr>
          <w:color w:val="000000" w:themeColor="text1"/>
          <w:sz w:val="22"/>
          <w:szCs w:val="22"/>
        </w:rPr>
        <w:t>scaRNAs</w:t>
      </w:r>
      <w:proofErr w:type="spellEnd"/>
      <w:r w:rsidRPr="003D4192">
        <w:rPr>
          <w:color w:val="000000" w:themeColor="text1"/>
          <w:sz w:val="22"/>
          <w:szCs w:val="22"/>
        </w:rPr>
        <w:t xml:space="preserve"> y 2.202 conjuntos de sondas exclusivas de secuencias de </w:t>
      </w:r>
      <w:proofErr w:type="spellStart"/>
      <w:r w:rsidRPr="003D4192">
        <w:rPr>
          <w:color w:val="000000" w:themeColor="text1"/>
          <w:sz w:val="22"/>
          <w:szCs w:val="22"/>
        </w:rPr>
        <w:t>pre-miRNA</w:t>
      </w:r>
      <w:proofErr w:type="spellEnd"/>
      <w:r w:rsidRPr="003D4192">
        <w:rPr>
          <w:color w:val="000000" w:themeColor="text1"/>
          <w:sz w:val="22"/>
          <w:szCs w:val="22"/>
        </w:rPr>
        <w:t>.</w:t>
      </w:r>
    </w:p>
    <w:p w14:paraId="207A83A1" w14:textId="62895812" w:rsidR="000F409F" w:rsidRPr="003D4192" w:rsidRDefault="002D5CD3" w:rsidP="003D4192">
      <w:pPr>
        <w:spacing w:line="360" w:lineRule="auto"/>
        <w:jc w:val="both"/>
        <w:rPr>
          <w:color w:val="70AD47" w:themeColor="accent6"/>
          <w:sz w:val="22"/>
          <w:szCs w:val="22"/>
        </w:rPr>
      </w:pPr>
      <w:r w:rsidRPr="003D4192">
        <w:rPr>
          <w:color w:val="000000" w:themeColor="text1"/>
          <w:sz w:val="22"/>
          <w:szCs w:val="22"/>
        </w:rPr>
        <w:t>Se partió de 200ng de RNA total de cada muestra experimental, siguiendo las instrucciones del fabricante</w:t>
      </w:r>
      <w:r w:rsidR="000F409F" w:rsidRPr="003D4192">
        <w:rPr>
          <w:color w:val="000000" w:themeColor="text1"/>
          <w:sz w:val="22"/>
          <w:szCs w:val="22"/>
        </w:rPr>
        <w:t xml:space="preserve">. </w:t>
      </w:r>
      <w:r w:rsidRPr="003D4192">
        <w:rPr>
          <w:color w:val="000000" w:themeColor="text1"/>
          <w:sz w:val="22"/>
          <w:szCs w:val="22"/>
        </w:rPr>
        <w:t xml:space="preserve">Los </w:t>
      </w:r>
      <w:proofErr w:type="spellStart"/>
      <w:r w:rsidRPr="003D4192">
        <w:rPr>
          <w:color w:val="000000" w:themeColor="text1"/>
          <w:sz w:val="22"/>
          <w:szCs w:val="22"/>
        </w:rPr>
        <w:t>miRNA</w:t>
      </w:r>
      <w:proofErr w:type="spellEnd"/>
      <w:r w:rsidRPr="003D4192">
        <w:rPr>
          <w:color w:val="000000" w:themeColor="text1"/>
          <w:sz w:val="22"/>
          <w:szCs w:val="22"/>
        </w:rPr>
        <w:t xml:space="preserve"> presentes en la muestra fueron marcados con el Kit </w:t>
      </w:r>
      <w:proofErr w:type="spellStart"/>
      <w:r w:rsidRPr="003D4192">
        <w:rPr>
          <w:color w:val="000000" w:themeColor="text1"/>
          <w:sz w:val="22"/>
          <w:szCs w:val="22"/>
        </w:rPr>
        <w:t>FlasTag</w:t>
      </w:r>
      <w:r w:rsidRPr="003D4192">
        <w:rPr>
          <w:color w:val="000000" w:themeColor="text1"/>
          <w:sz w:val="22"/>
          <w:szCs w:val="22"/>
          <w:vertAlign w:val="superscript"/>
        </w:rPr>
        <w:t>TM</w:t>
      </w:r>
      <w:r w:rsidRPr="003D4192">
        <w:rPr>
          <w:color w:val="000000" w:themeColor="text1"/>
          <w:sz w:val="22"/>
          <w:szCs w:val="22"/>
        </w:rPr>
        <w:t>Biotin</w:t>
      </w:r>
      <w:proofErr w:type="spellEnd"/>
      <w:r w:rsidRPr="003D4192">
        <w:rPr>
          <w:color w:val="000000" w:themeColor="text1"/>
          <w:sz w:val="22"/>
          <w:szCs w:val="22"/>
        </w:rPr>
        <w:t xml:space="preserve"> HSR RNA </w:t>
      </w:r>
      <w:proofErr w:type="spellStart"/>
      <w:r w:rsidRPr="003D4192">
        <w:rPr>
          <w:color w:val="000000" w:themeColor="text1"/>
          <w:sz w:val="22"/>
          <w:szCs w:val="22"/>
        </w:rPr>
        <w:t>Labeling</w:t>
      </w:r>
      <w:proofErr w:type="spellEnd"/>
      <w:r w:rsidRPr="003D4192">
        <w:rPr>
          <w:color w:val="000000" w:themeColor="text1"/>
          <w:sz w:val="22"/>
          <w:szCs w:val="22"/>
        </w:rPr>
        <w:t xml:space="preserve"> Kit de </w:t>
      </w:r>
      <w:proofErr w:type="spellStart"/>
      <w:r w:rsidRPr="003D4192">
        <w:rPr>
          <w:color w:val="000000" w:themeColor="text1"/>
          <w:sz w:val="22"/>
          <w:szCs w:val="22"/>
        </w:rPr>
        <w:t>Genisphere</w:t>
      </w:r>
      <w:proofErr w:type="spellEnd"/>
      <w:r w:rsidRPr="003D4192">
        <w:rPr>
          <w:color w:val="000000" w:themeColor="text1"/>
          <w:sz w:val="22"/>
          <w:szCs w:val="22"/>
        </w:rPr>
        <w:t xml:space="preserve">. La muestra se le añadió los RNA </w:t>
      </w:r>
      <w:proofErr w:type="spellStart"/>
      <w:r w:rsidRPr="003D4192">
        <w:rPr>
          <w:color w:val="000000" w:themeColor="text1"/>
          <w:sz w:val="22"/>
          <w:szCs w:val="22"/>
        </w:rPr>
        <w:t>Spike</w:t>
      </w:r>
      <w:proofErr w:type="spellEnd"/>
      <w:r w:rsidRPr="003D4192">
        <w:rPr>
          <w:color w:val="000000" w:themeColor="text1"/>
          <w:sz w:val="22"/>
          <w:szCs w:val="22"/>
        </w:rPr>
        <w:t xml:space="preserve"> Control </w:t>
      </w:r>
      <w:proofErr w:type="spellStart"/>
      <w:r w:rsidRPr="003D4192">
        <w:rPr>
          <w:color w:val="000000" w:themeColor="text1"/>
          <w:sz w:val="22"/>
          <w:szCs w:val="22"/>
        </w:rPr>
        <w:t>Oligos</w:t>
      </w:r>
      <w:proofErr w:type="spellEnd"/>
      <w:r w:rsidRPr="003D4192">
        <w:rPr>
          <w:color w:val="000000" w:themeColor="text1"/>
          <w:sz w:val="22"/>
          <w:szCs w:val="22"/>
        </w:rPr>
        <w:t xml:space="preserve">, estos </w:t>
      </w:r>
      <w:proofErr w:type="spellStart"/>
      <w:r w:rsidRPr="003D4192">
        <w:rPr>
          <w:color w:val="000000" w:themeColor="text1"/>
          <w:sz w:val="22"/>
          <w:szCs w:val="22"/>
        </w:rPr>
        <w:t>oligos</w:t>
      </w:r>
      <w:proofErr w:type="spellEnd"/>
      <w:r w:rsidRPr="003D4192">
        <w:rPr>
          <w:color w:val="000000" w:themeColor="text1"/>
          <w:sz w:val="22"/>
          <w:szCs w:val="22"/>
        </w:rPr>
        <w:t xml:space="preserve"> contienen los controles del </w:t>
      </w:r>
      <w:proofErr w:type="spellStart"/>
      <w:r w:rsidRPr="003D4192">
        <w:rPr>
          <w:color w:val="000000" w:themeColor="text1"/>
          <w:sz w:val="22"/>
          <w:szCs w:val="22"/>
        </w:rPr>
        <w:t>microarray</w:t>
      </w:r>
      <w:proofErr w:type="spellEnd"/>
      <w:r w:rsidRPr="003D4192">
        <w:rPr>
          <w:color w:val="000000" w:themeColor="text1"/>
          <w:sz w:val="22"/>
          <w:szCs w:val="22"/>
        </w:rPr>
        <w:t>. Seguidamente se procedió a realizar la mezcla de reacción, ésta contenía el tampón de reacción junto con 25nM MnCl</w:t>
      </w:r>
      <w:r w:rsidRPr="003D4192">
        <w:rPr>
          <w:color w:val="000000" w:themeColor="text1"/>
          <w:sz w:val="22"/>
          <w:szCs w:val="22"/>
          <w:vertAlign w:val="subscript"/>
        </w:rPr>
        <w:t>2</w:t>
      </w:r>
      <w:r w:rsidRPr="003D4192">
        <w:rPr>
          <w:color w:val="000000" w:themeColor="text1"/>
          <w:sz w:val="22"/>
          <w:szCs w:val="22"/>
        </w:rPr>
        <w:t>, el ATP y la enzima PAP (</w:t>
      </w:r>
      <w:proofErr w:type="spellStart"/>
      <w:r w:rsidRPr="003D4192">
        <w:rPr>
          <w:color w:val="000000" w:themeColor="text1"/>
          <w:sz w:val="22"/>
          <w:szCs w:val="22"/>
        </w:rPr>
        <w:t>poliadenilato</w:t>
      </w:r>
      <w:proofErr w:type="spellEnd"/>
      <w:r w:rsidRPr="003D4192">
        <w:rPr>
          <w:color w:val="000000" w:themeColor="text1"/>
          <w:sz w:val="22"/>
          <w:szCs w:val="22"/>
        </w:rPr>
        <w:t xml:space="preserve"> polimerasa) para generar el extremo donde, seguidamente, se procede al marcaje. La mezcla de reacción junto con la muestra se incubó a 37ºC durante 15 min. El marcaje se realizó </w:t>
      </w:r>
      <w:r w:rsidRPr="003D4192">
        <w:rPr>
          <w:color w:val="000000" w:themeColor="text1"/>
          <w:sz w:val="22"/>
          <w:szCs w:val="22"/>
        </w:rPr>
        <w:lastRenderedPageBreak/>
        <w:t xml:space="preserve">añadiendo 5X </w:t>
      </w:r>
      <w:proofErr w:type="spellStart"/>
      <w:r w:rsidRPr="003D4192">
        <w:rPr>
          <w:color w:val="000000" w:themeColor="text1"/>
          <w:sz w:val="22"/>
          <w:szCs w:val="22"/>
        </w:rPr>
        <w:t>FlahTag</w:t>
      </w:r>
      <w:proofErr w:type="spellEnd"/>
      <w:r w:rsidRPr="003D4192">
        <w:rPr>
          <w:color w:val="000000" w:themeColor="text1"/>
          <w:sz w:val="22"/>
          <w:szCs w:val="22"/>
        </w:rPr>
        <w:t xml:space="preserve"> </w:t>
      </w:r>
      <w:proofErr w:type="spellStart"/>
      <w:r w:rsidRPr="003D4192">
        <w:rPr>
          <w:color w:val="000000" w:themeColor="text1"/>
          <w:sz w:val="22"/>
          <w:szCs w:val="22"/>
        </w:rPr>
        <w:t>Biotin</w:t>
      </w:r>
      <w:proofErr w:type="spellEnd"/>
      <w:r w:rsidRPr="003D4192">
        <w:rPr>
          <w:color w:val="000000" w:themeColor="text1"/>
          <w:sz w:val="22"/>
          <w:szCs w:val="22"/>
        </w:rPr>
        <w:t xml:space="preserve"> HSR </w:t>
      </w:r>
      <w:proofErr w:type="spellStart"/>
      <w:r w:rsidRPr="003D4192">
        <w:rPr>
          <w:color w:val="000000" w:themeColor="text1"/>
          <w:sz w:val="22"/>
          <w:szCs w:val="22"/>
        </w:rPr>
        <w:t>Ligation</w:t>
      </w:r>
      <w:proofErr w:type="spellEnd"/>
      <w:r w:rsidRPr="003D4192">
        <w:rPr>
          <w:color w:val="000000" w:themeColor="text1"/>
          <w:sz w:val="22"/>
          <w:szCs w:val="22"/>
        </w:rPr>
        <w:t xml:space="preserve"> </w:t>
      </w:r>
      <w:proofErr w:type="spellStart"/>
      <w:r w:rsidRPr="003D4192">
        <w:rPr>
          <w:color w:val="000000" w:themeColor="text1"/>
          <w:sz w:val="22"/>
          <w:szCs w:val="22"/>
        </w:rPr>
        <w:t>Mix</w:t>
      </w:r>
      <w:proofErr w:type="spellEnd"/>
      <w:r w:rsidRPr="003D4192">
        <w:rPr>
          <w:color w:val="000000" w:themeColor="text1"/>
          <w:sz w:val="22"/>
          <w:szCs w:val="22"/>
        </w:rPr>
        <w:t xml:space="preserve"> y la T4 DNA Ligasa, que une las moléculas de marcaje a los extremos sintetizados en la reacción anterior. Se incubó durante 30 minutos a 25ºC y finalmente se paró la reacción añadiendo la solución HSR Stop </w:t>
      </w:r>
      <w:proofErr w:type="spellStart"/>
      <w:r w:rsidRPr="003D4192">
        <w:rPr>
          <w:color w:val="000000" w:themeColor="text1"/>
          <w:sz w:val="22"/>
          <w:szCs w:val="22"/>
        </w:rPr>
        <w:t>Solution</w:t>
      </w:r>
      <w:proofErr w:type="spellEnd"/>
      <w:r w:rsidRPr="003D4192">
        <w:rPr>
          <w:color w:val="000000" w:themeColor="text1"/>
          <w:sz w:val="22"/>
          <w:szCs w:val="22"/>
        </w:rPr>
        <w:t xml:space="preserve">. Este proceso se realizó en el termociclador </w:t>
      </w:r>
      <w:proofErr w:type="spellStart"/>
      <w:r w:rsidRPr="003D4192">
        <w:rPr>
          <w:color w:val="000000" w:themeColor="text1"/>
          <w:sz w:val="22"/>
          <w:szCs w:val="22"/>
        </w:rPr>
        <w:t>Veriti</w:t>
      </w:r>
      <w:proofErr w:type="spellEnd"/>
      <w:r w:rsidRPr="003D4192">
        <w:rPr>
          <w:color w:val="000000" w:themeColor="text1"/>
          <w:sz w:val="22"/>
          <w:szCs w:val="22"/>
        </w:rPr>
        <w:t xml:space="preserve"> 96 </w:t>
      </w:r>
      <w:proofErr w:type="spellStart"/>
      <w:r w:rsidRPr="003D4192">
        <w:rPr>
          <w:color w:val="000000" w:themeColor="text1"/>
          <w:sz w:val="22"/>
          <w:szCs w:val="22"/>
        </w:rPr>
        <w:t>Well</w:t>
      </w:r>
      <w:proofErr w:type="spellEnd"/>
      <w:r w:rsidRPr="003D4192">
        <w:rPr>
          <w:color w:val="000000" w:themeColor="text1"/>
          <w:sz w:val="22"/>
          <w:szCs w:val="22"/>
        </w:rPr>
        <w:t xml:space="preserve"> </w:t>
      </w:r>
      <w:proofErr w:type="spellStart"/>
      <w:r w:rsidRPr="003D4192">
        <w:rPr>
          <w:color w:val="000000" w:themeColor="text1"/>
          <w:sz w:val="22"/>
          <w:szCs w:val="22"/>
        </w:rPr>
        <w:t>Thermal</w:t>
      </w:r>
      <w:proofErr w:type="spellEnd"/>
      <w:r w:rsidRPr="003D4192">
        <w:rPr>
          <w:color w:val="000000" w:themeColor="text1"/>
          <w:sz w:val="22"/>
          <w:szCs w:val="22"/>
        </w:rPr>
        <w:t xml:space="preserve"> </w:t>
      </w:r>
      <w:proofErr w:type="spellStart"/>
      <w:r w:rsidRPr="003D4192">
        <w:rPr>
          <w:color w:val="000000" w:themeColor="text1"/>
          <w:sz w:val="22"/>
          <w:szCs w:val="22"/>
        </w:rPr>
        <w:t>Cycler</w:t>
      </w:r>
      <w:proofErr w:type="spellEnd"/>
      <w:r w:rsidRPr="003D4192">
        <w:rPr>
          <w:color w:val="000000" w:themeColor="text1"/>
          <w:sz w:val="22"/>
          <w:szCs w:val="22"/>
        </w:rPr>
        <w:t xml:space="preserve"> (</w:t>
      </w:r>
      <w:proofErr w:type="spellStart"/>
      <w:r w:rsidRPr="003D4192">
        <w:rPr>
          <w:color w:val="000000" w:themeColor="text1"/>
          <w:sz w:val="22"/>
          <w:szCs w:val="22"/>
        </w:rPr>
        <w:t>Applied</w:t>
      </w:r>
      <w:proofErr w:type="spellEnd"/>
      <w:r w:rsidRPr="003D4192">
        <w:rPr>
          <w:color w:val="000000" w:themeColor="text1"/>
          <w:sz w:val="22"/>
          <w:szCs w:val="22"/>
        </w:rPr>
        <w:t xml:space="preserve"> </w:t>
      </w:r>
      <w:proofErr w:type="spellStart"/>
      <w:r w:rsidRPr="003D4192">
        <w:rPr>
          <w:color w:val="000000" w:themeColor="text1"/>
          <w:sz w:val="22"/>
          <w:szCs w:val="22"/>
        </w:rPr>
        <w:t>Biosystem</w:t>
      </w:r>
      <w:proofErr w:type="spellEnd"/>
      <w:r w:rsidRPr="003D4192">
        <w:rPr>
          <w:color w:val="000000" w:themeColor="text1"/>
          <w:sz w:val="22"/>
          <w:szCs w:val="22"/>
        </w:rPr>
        <w:t>). A continuación se realizó el cóctel de hibridación para cada una de las muestras, el cual contenía los controles de hibridación y de alineamiento respectivos. Cada cóctel</w:t>
      </w:r>
      <w:r w:rsidR="00A7676A" w:rsidRPr="003D4192">
        <w:rPr>
          <w:color w:val="000000" w:themeColor="text1"/>
          <w:sz w:val="22"/>
          <w:szCs w:val="22"/>
        </w:rPr>
        <w:t xml:space="preserve"> </w:t>
      </w:r>
      <w:r w:rsidRPr="003D4192">
        <w:rPr>
          <w:color w:val="000000" w:themeColor="text1"/>
          <w:sz w:val="22"/>
          <w:szCs w:val="22"/>
        </w:rPr>
        <w:t xml:space="preserve">de hibridación fue introducido en su respectivo </w:t>
      </w:r>
      <w:proofErr w:type="spellStart"/>
      <w:r w:rsidRPr="003D4192">
        <w:rPr>
          <w:color w:val="000000" w:themeColor="text1"/>
          <w:sz w:val="22"/>
          <w:szCs w:val="22"/>
        </w:rPr>
        <w:t>microarray</w:t>
      </w:r>
      <w:proofErr w:type="spellEnd"/>
      <w:r w:rsidRPr="003D4192">
        <w:rPr>
          <w:color w:val="000000" w:themeColor="text1"/>
          <w:sz w:val="22"/>
          <w:szCs w:val="22"/>
        </w:rPr>
        <w:t xml:space="preserve"> e hibridado en el horno de hibridación específico </w:t>
      </w:r>
      <w:proofErr w:type="spellStart"/>
      <w:r w:rsidRPr="003D4192">
        <w:rPr>
          <w:color w:val="000000" w:themeColor="text1"/>
          <w:sz w:val="22"/>
          <w:szCs w:val="22"/>
        </w:rPr>
        <w:t>Hybridization</w:t>
      </w:r>
      <w:proofErr w:type="spellEnd"/>
      <w:r w:rsidRPr="003D4192">
        <w:rPr>
          <w:color w:val="000000" w:themeColor="text1"/>
          <w:sz w:val="22"/>
          <w:szCs w:val="22"/>
        </w:rPr>
        <w:t xml:space="preserve"> Oven 640 (</w:t>
      </w:r>
      <w:proofErr w:type="spellStart"/>
      <w:r w:rsidRPr="003D4192">
        <w:rPr>
          <w:color w:val="000000" w:themeColor="text1"/>
          <w:sz w:val="22"/>
          <w:szCs w:val="22"/>
        </w:rPr>
        <w:t>Affymetrix</w:t>
      </w:r>
      <w:proofErr w:type="spellEnd"/>
      <w:r w:rsidRPr="003D4192">
        <w:rPr>
          <w:color w:val="000000" w:themeColor="text1"/>
          <w:sz w:val="22"/>
          <w:szCs w:val="22"/>
        </w:rPr>
        <w:t xml:space="preserve">, Santa Clara, CA, USA) durante 18 h a 48ºC. tras este periodo, los </w:t>
      </w:r>
      <w:proofErr w:type="spellStart"/>
      <w:r w:rsidRPr="003D4192">
        <w:rPr>
          <w:color w:val="000000" w:themeColor="text1"/>
          <w:sz w:val="22"/>
          <w:szCs w:val="22"/>
        </w:rPr>
        <w:t>microarrays</w:t>
      </w:r>
      <w:proofErr w:type="spellEnd"/>
      <w:r w:rsidRPr="003D4192">
        <w:rPr>
          <w:color w:val="000000" w:themeColor="text1"/>
          <w:sz w:val="22"/>
          <w:szCs w:val="22"/>
        </w:rPr>
        <w:t xml:space="preserve"> pasaron por un tren de lavados y marcaje con ficoeritrina-</w:t>
      </w:r>
      <w:proofErr w:type="spellStart"/>
      <w:r w:rsidRPr="003D4192">
        <w:rPr>
          <w:color w:val="000000" w:themeColor="text1"/>
          <w:sz w:val="22"/>
          <w:szCs w:val="22"/>
        </w:rPr>
        <w:t>estreptoavidina</w:t>
      </w:r>
      <w:proofErr w:type="spellEnd"/>
      <w:r w:rsidRPr="003D4192">
        <w:rPr>
          <w:color w:val="000000" w:themeColor="text1"/>
          <w:sz w:val="22"/>
          <w:szCs w:val="22"/>
        </w:rPr>
        <w:t xml:space="preserve"> en la estación de lavados </w:t>
      </w:r>
      <w:proofErr w:type="spellStart"/>
      <w:r w:rsidRPr="003D4192">
        <w:rPr>
          <w:color w:val="000000" w:themeColor="text1"/>
          <w:sz w:val="22"/>
          <w:szCs w:val="22"/>
        </w:rPr>
        <w:t>GeneChip</w:t>
      </w:r>
      <w:proofErr w:type="spellEnd"/>
      <w:r w:rsidRPr="003D4192">
        <w:rPr>
          <w:color w:val="000000" w:themeColor="text1"/>
          <w:sz w:val="22"/>
          <w:szCs w:val="22"/>
        </w:rPr>
        <w:sym w:font="Symbol" w:char="F0E2"/>
      </w:r>
      <w:proofErr w:type="spellStart"/>
      <w:r w:rsidRPr="003D4192">
        <w:rPr>
          <w:color w:val="000000" w:themeColor="text1"/>
          <w:sz w:val="22"/>
          <w:szCs w:val="22"/>
        </w:rPr>
        <w:t>Fluidics</w:t>
      </w:r>
      <w:proofErr w:type="spellEnd"/>
      <w:r w:rsidRPr="003D4192">
        <w:rPr>
          <w:color w:val="000000" w:themeColor="text1"/>
          <w:sz w:val="22"/>
          <w:szCs w:val="22"/>
        </w:rPr>
        <w:t xml:space="preserve"> </w:t>
      </w:r>
      <w:proofErr w:type="spellStart"/>
      <w:r w:rsidRPr="003D4192">
        <w:rPr>
          <w:color w:val="000000" w:themeColor="text1"/>
          <w:sz w:val="22"/>
          <w:szCs w:val="22"/>
        </w:rPr>
        <w:t>Station</w:t>
      </w:r>
      <w:proofErr w:type="spellEnd"/>
      <w:r w:rsidRPr="003D4192">
        <w:rPr>
          <w:color w:val="000000" w:themeColor="text1"/>
          <w:sz w:val="22"/>
          <w:szCs w:val="22"/>
        </w:rPr>
        <w:t xml:space="preserve"> 450 (</w:t>
      </w:r>
      <w:proofErr w:type="spellStart"/>
      <w:r w:rsidRPr="003D4192">
        <w:rPr>
          <w:color w:val="000000" w:themeColor="text1"/>
          <w:sz w:val="22"/>
          <w:szCs w:val="22"/>
        </w:rPr>
        <w:t>Affymetrix</w:t>
      </w:r>
      <w:proofErr w:type="spellEnd"/>
      <w:r w:rsidRPr="003D4192">
        <w:rPr>
          <w:color w:val="000000" w:themeColor="text1"/>
          <w:sz w:val="22"/>
          <w:szCs w:val="22"/>
        </w:rPr>
        <w:t>, Santa Clara, CA, USA).</w:t>
      </w:r>
    </w:p>
    <w:p w14:paraId="727FAB2F" w14:textId="2CC1CCAD" w:rsidR="0041225F" w:rsidRPr="003D4192" w:rsidRDefault="002D5CD3" w:rsidP="003D4192">
      <w:pPr>
        <w:spacing w:line="360" w:lineRule="auto"/>
        <w:jc w:val="both"/>
        <w:rPr>
          <w:color w:val="000000" w:themeColor="text1"/>
          <w:sz w:val="22"/>
          <w:szCs w:val="22"/>
        </w:rPr>
      </w:pPr>
      <w:r w:rsidRPr="003D4192">
        <w:rPr>
          <w:color w:val="000000" w:themeColor="text1"/>
          <w:sz w:val="22"/>
          <w:szCs w:val="22"/>
        </w:rPr>
        <w:t xml:space="preserve">El protocolo específico, en la estación de lavados, indicado para los </w:t>
      </w:r>
      <w:proofErr w:type="spellStart"/>
      <w:r w:rsidRPr="003D4192">
        <w:rPr>
          <w:color w:val="000000" w:themeColor="text1"/>
          <w:sz w:val="22"/>
          <w:szCs w:val="22"/>
        </w:rPr>
        <w:t>GeneChip</w:t>
      </w:r>
      <w:proofErr w:type="spellEnd"/>
      <w:r w:rsidRPr="003D4192">
        <w:rPr>
          <w:color w:val="000000" w:themeColor="text1"/>
          <w:sz w:val="22"/>
          <w:szCs w:val="22"/>
        </w:rPr>
        <w:sym w:font="Symbol" w:char="F0E2"/>
      </w:r>
      <w:proofErr w:type="spellStart"/>
      <w:r w:rsidRPr="003D4192">
        <w:rPr>
          <w:color w:val="000000" w:themeColor="text1"/>
          <w:sz w:val="22"/>
          <w:szCs w:val="22"/>
        </w:rPr>
        <w:t>miRNA</w:t>
      </w:r>
      <w:proofErr w:type="spellEnd"/>
      <w:r w:rsidRPr="003D4192">
        <w:rPr>
          <w:color w:val="000000" w:themeColor="text1"/>
          <w:sz w:val="22"/>
          <w:szCs w:val="22"/>
        </w:rPr>
        <w:t xml:space="preserve"> 4.0 Array fue el FS450_0003. Posteriormente, los </w:t>
      </w:r>
      <w:proofErr w:type="spellStart"/>
      <w:r w:rsidRPr="003D4192">
        <w:rPr>
          <w:color w:val="000000" w:themeColor="text1"/>
          <w:sz w:val="22"/>
          <w:szCs w:val="22"/>
        </w:rPr>
        <w:t>microarrays</w:t>
      </w:r>
      <w:proofErr w:type="spellEnd"/>
      <w:r w:rsidRPr="003D4192">
        <w:rPr>
          <w:color w:val="000000" w:themeColor="text1"/>
          <w:sz w:val="22"/>
          <w:szCs w:val="22"/>
        </w:rPr>
        <w:t xml:space="preserve"> fueron escaneados con el </w:t>
      </w:r>
      <w:proofErr w:type="spellStart"/>
      <w:r w:rsidRPr="003D4192">
        <w:rPr>
          <w:color w:val="000000" w:themeColor="text1"/>
          <w:sz w:val="22"/>
          <w:szCs w:val="22"/>
        </w:rPr>
        <w:t>GeneChip</w:t>
      </w:r>
      <w:proofErr w:type="spellEnd"/>
      <w:r w:rsidRPr="003D4192">
        <w:rPr>
          <w:color w:val="000000" w:themeColor="text1"/>
          <w:sz w:val="22"/>
          <w:szCs w:val="22"/>
        </w:rPr>
        <w:sym w:font="Symbol" w:char="F0E2"/>
      </w:r>
      <w:r w:rsidRPr="003D4192">
        <w:rPr>
          <w:color w:val="000000" w:themeColor="text1"/>
          <w:sz w:val="22"/>
          <w:szCs w:val="22"/>
        </w:rPr>
        <w:t>Scanner 3000 7G (</w:t>
      </w:r>
      <w:proofErr w:type="spellStart"/>
      <w:r w:rsidRPr="003D4192">
        <w:rPr>
          <w:color w:val="000000" w:themeColor="text1"/>
          <w:sz w:val="22"/>
          <w:szCs w:val="22"/>
        </w:rPr>
        <w:t>Affymetrix</w:t>
      </w:r>
      <w:proofErr w:type="spellEnd"/>
      <w:r w:rsidRPr="003D4192">
        <w:rPr>
          <w:color w:val="000000" w:themeColor="text1"/>
          <w:sz w:val="22"/>
          <w:szCs w:val="22"/>
        </w:rPr>
        <w:t xml:space="preserve">, Santa Clara, CA, USA), obteniéndose las imágenes de cada muestra. Las imágenes obtenidas fueron analizadas mediante el software </w:t>
      </w:r>
      <w:proofErr w:type="spellStart"/>
      <w:r w:rsidRPr="003D4192">
        <w:rPr>
          <w:color w:val="000000" w:themeColor="text1"/>
          <w:sz w:val="22"/>
          <w:szCs w:val="22"/>
        </w:rPr>
        <w:t>GeneChip</w:t>
      </w:r>
      <w:proofErr w:type="spellEnd"/>
      <w:r w:rsidRPr="003D4192">
        <w:rPr>
          <w:color w:val="000000" w:themeColor="text1"/>
          <w:sz w:val="22"/>
          <w:szCs w:val="22"/>
        </w:rPr>
        <w:sym w:font="Symbol" w:char="F0E2"/>
      </w:r>
      <w:proofErr w:type="spellStart"/>
      <w:r w:rsidRPr="003D4192">
        <w:rPr>
          <w:color w:val="000000" w:themeColor="text1"/>
          <w:sz w:val="22"/>
          <w:szCs w:val="22"/>
        </w:rPr>
        <w:t>Command</w:t>
      </w:r>
      <w:proofErr w:type="spellEnd"/>
      <w:r w:rsidRPr="003D4192">
        <w:rPr>
          <w:color w:val="000000" w:themeColor="text1"/>
          <w:sz w:val="22"/>
          <w:szCs w:val="22"/>
        </w:rPr>
        <w:t xml:space="preserve"> </w:t>
      </w:r>
      <w:proofErr w:type="spellStart"/>
      <w:r w:rsidRPr="003D4192">
        <w:rPr>
          <w:color w:val="000000" w:themeColor="text1"/>
          <w:sz w:val="22"/>
          <w:szCs w:val="22"/>
        </w:rPr>
        <w:t>Console</w:t>
      </w:r>
      <w:proofErr w:type="spellEnd"/>
      <w:r w:rsidRPr="003D4192">
        <w:rPr>
          <w:color w:val="000000" w:themeColor="text1"/>
          <w:sz w:val="22"/>
          <w:szCs w:val="22"/>
        </w:rPr>
        <w:t xml:space="preserve"> (</w:t>
      </w:r>
      <w:proofErr w:type="spellStart"/>
      <w:r w:rsidRPr="003D4192">
        <w:rPr>
          <w:color w:val="000000" w:themeColor="text1"/>
          <w:sz w:val="22"/>
          <w:szCs w:val="22"/>
        </w:rPr>
        <w:t>Affymetrix</w:t>
      </w:r>
      <w:proofErr w:type="spellEnd"/>
      <w:r w:rsidRPr="003D4192">
        <w:rPr>
          <w:color w:val="000000" w:themeColor="text1"/>
          <w:sz w:val="22"/>
          <w:szCs w:val="22"/>
        </w:rPr>
        <w:t xml:space="preserve">, Santa Clara, CA, USA) y junto con el software </w:t>
      </w:r>
      <w:proofErr w:type="spellStart"/>
      <w:r w:rsidRPr="003D4192">
        <w:rPr>
          <w:color w:val="000000" w:themeColor="text1"/>
          <w:sz w:val="22"/>
          <w:szCs w:val="22"/>
        </w:rPr>
        <w:t>miRNA</w:t>
      </w:r>
      <w:proofErr w:type="spellEnd"/>
      <w:r w:rsidRPr="003D4192">
        <w:rPr>
          <w:color w:val="000000" w:themeColor="text1"/>
          <w:sz w:val="22"/>
          <w:szCs w:val="22"/>
        </w:rPr>
        <w:t xml:space="preserve"> QC Tool v.1.1.10 (</w:t>
      </w:r>
      <w:hyperlink r:id="rId24" w:history="1">
        <w:r w:rsidRPr="003D4192">
          <w:rPr>
            <w:rStyle w:val="Hipervnculo"/>
            <w:color w:val="000000" w:themeColor="text1"/>
            <w:sz w:val="22"/>
            <w:szCs w:val="22"/>
          </w:rPr>
          <w:t>www.affymetrix.com</w:t>
        </w:r>
      </w:hyperlink>
      <w:r w:rsidRPr="003D4192">
        <w:rPr>
          <w:color w:val="000000" w:themeColor="text1"/>
          <w:sz w:val="22"/>
          <w:szCs w:val="22"/>
        </w:rPr>
        <w:t xml:space="preserve">) se procedió a realizar la </w:t>
      </w:r>
      <w:proofErr w:type="spellStart"/>
      <w:r w:rsidRPr="003D4192">
        <w:rPr>
          <w:color w:val="000000" w:themeColor="text1"/>
          <w:sz w:val="22"/>
          <w:szCs w:val="22"/>
        </w:rPr>
        <w:t>sumarización</w:t>
      </w:r>
      <w:proofErr w:type="spellEnd"/>
      <w:r w:rsidRPr="003D4192">
        <w:rPr>
          <w:color w:val="000000" w:themeColor="text1"/>
          <w:sz w:val="22"/>
          <w:szCs w:val="22"/>
        </w:rPr>
        <w:t>, normalización y controles de calidad de cada una de ellas.</w:t>
      </w:r>
    </w:p>
    <w:p w14:paraId="3FD885B7" w14:textId="0078F97C" w:rsidR="002D5CD3" w:rsidRPr="003D4192" w:rsidRDefault="002D5CD3" w:rsidP="00153EBC">
      <w:pPr>
        <w:pStyle w:val="elisa"/>
        <w:numPr>
          <w:ilvl w:val="1"/>
          <w:numId w:val="11"/>
        </w:numPr>
        <w:rPr>
          <w:rFonts w:cs="Times New Roman"/>
          <w:b/>
          <w:bCs/>
          <w:szCs w:val="22"/>
        </w:rPr>
      </w:pPr>
      <w:bookmarkStart w:id="81" w:name="_Toc13150634"/>
      <w:r w:rsidRPr="003D4192">
        <w:rPr>
          <w:rFonts w:cs="Times New Roman"/>
          <w:b/>
          <w:bCs/>
          <w:szCs w:val="22"/>
        </w:rPr>
        <w:t xml:space="preserve">Análisis de los datos de </w:t>
      </w:r>
      <w:proofErr w:type="spellStart"/>
      <w:r w:rsidRPr="003D4192">
        <w:rPr>
          <w:rFonts w:cs="Times New Roman"/>
          <w:b/>
          <w:bCs/>
          <w:szCs w:val="22"/>
        </w:rPr>
        <w:t>microarrays</w:t>
      </w:r>
      <w:bookmarkEnd w:id="81"/>
      <w:proofErr w:type="spellEnd"/>
    </w:p>
    <w:p w14:paraId="708EA301" w14:textId="5DA6C1FE" w:rsidR="002D5CD3" w:rsidRPr="003D4192" w:rsidRDefault="002D5CD3" w:rsidP="003D4192">
      <w:pPr>
        <w:spacing w:line="360" w:lineRule="auto"/>
        <w:jc w:val="both"/>
        <w:rPr>
          <w:color w:val="000000" w:themeColor="text1"/>
          <w:sz w:val="22"/>
          <w:szCs w:val="22"/>
        </w:rPr>
      </w:pPr>
      <w:r w:rsidRPr="003D4192">
        <w:rPr>
          <w:color w:val="000000" w:themeColor="text1"/>
          <w:sz w:val="22"/>
          <w:szCs w:val="22"/>
        </w:rPr>
        <w:t xml:space="preserve">Los datos (CEL files) fueron analizados y estadísticamente filtrados usando el software </w:t>
      </w:r>
      <w:proofErr w:type="spellStart"/>
      <w:r w:rsidRPr="003D4192">
        <w:rPr>
          <w:color w:val="000000" w:themeColor="text1"/>
          <w:sz w:val="22"/>
          <w:szCs w:val="22"/>
        </w:rPr>
        <w:t>Partek</w:t>
      </w:r>
      <w:proofErr w:type="spellEnd"/>
      <w:r w:rsidRPr="003D4192">
        <w:rPr>
          <w:color w:val="000000" w:themeColor="text1"/>
          <w:sz w:val="22"/>
          <w:szCs w:val="22"/>
        </w:rPr>
        <w:t xml:space="preserve"> </w:t>
      </w:r>
      <w:proofErr w:type="spellStart"/>
      <w:r w:rsidRPr="003D4192">
        <w:rPr>
          <w:color w:val="000000" w:themeColor="text1"/>
          <w:sz w:val="22"/>
          <w:szCs w:val="22"/>
        </w:rPr>
        <w:t>Genomic</w:t>
      </w:r>
      <w:proofErr w:type="spellEnd"/>
      <w:r w:rsidRPr="003D4192">
        <w:rPr>
          <w:color w:val="000000" w:themeColor="text1"/>
          <w:sz w:val="22"/>
          <w:szCs w:val="22"/>
        </w:rPr>
        <w:t xml:space="preserve"> Suite 6.6 (</w:t>
      </w:r>
      <w:proofErr w:type="spellStart"/>
      <w:r w:rsidRPr="003D4192">
        <w:rPr>
          <w:color w:val="000000" w:themeColor="text1"/>
          <w:sz w:val="22"/>
          <w:szCs w:val="22"/>
        </w:rPr>
        <w:t>Partek</w:t>
      </w:r>
      <w:proofErr w:type="spellEnd"/>
      <w:r w:rsidRPr="003D4192">
        <w:rPr>
          <w:color w:val="000000" w:themeColor="text1"/>
          <w:sz w:val="22"/>
          <w:szCs w:val="22"/>
        </w:rPr>
        <w:t xml:space="preserve"> Inc., </w:t>
      </w:r>
      <w:proofErr w:type="spellStart"/>
      <w:r w:rsidRPr="003D4192">
        <w:rPr>
          <w:color w:val="000000" w:themeColor="text1"/>
          <w:sz w:val="22"/>
          <w:szCs w:val="22"/>
        </w:rPr>
        <w:t>St</w:t>
      </w:r>
      <w:proofErr w:type="spellEnd"/>
      <w:r w:rsidRPr="003D4192">
        <w:rPr>
          <w:color w:val="000000" w:themeColor="text1"/>
          <w:sz w:val="22"/>
          <w:szCs w:val="22"/>
        </w:rPr>
        <w:t xml:space="preserve"> Louis, MO). Los resultados fueron normalizados con el algoritmo RMA. Tras realizar una ANOVA de una variable con todas las muestras, fueron identificados </w:t>
      </w:r>
      <w:proofErr w:type="spellStart"/>
      <w:r w:rsidRPr="003D4192">
        <w:rPr>
          <w:color w:val="000000" w:themeColor="text1"/>
          <w:sz w:val="22"/>
          <w:szCs w:val="22"/>
        </w:rPr>
        <w:t>RNAs</w:t>
      </w:r>
      <w:proofErr w:type="spellEnd"/>
      <w:r w:rsidRPr="003D4192">
        <w:rPr>
          <w:color w:val="000000" w:themeColor="text1"/>
          <w:sz w:val="22"/>
          <w:szCs w:val="22"/>
        </w:rPr>
        <w:t xml:space="preserve"> no codificantes estadísticamente significativos entre diferentes grupos. Los genes se filtraron aplicando la combinación de un p-valor ≤ 0.05 y según el cambio de expresión (</w:t>
      </w:r>
      <w:proofErr w:type="spellStart"/>
      <w:r w:rsidRPr="003D4192">
        <w:rPr>
          <w:color w:val="000000" w:themeColor="text1"/>
          <w:sz w:val="22"/>
          <w:szCs w:val="22"/>
        </w:rPr>
        <w:t>fold</w:t>
      </w:r>
      <w:proofErr w:type="spellEnd"/>
      <w:r w:rsidRPr="003D4192">
        <w:rPr>
          <w:color w:val="000000" w:themeColor="text1"/>
          <w:sz w:val="22"/>
          <w:szCs w:val="22"/>
        </w:rPr>
        <w:t xml:space="preserve"> </w:t>
      </w:r>
      <w:proofErr w:type="spellStart"/>
      <w:r w:rsidRPr="003D4192">
        <w:rPr>
          <w:color w:val="000000" w:themeColor="text1"/>
          <w:sz w:val="22"/>
          <w:szCs w:val="22"/>
        </w:rPr>
        <w:t>change</w:t>
      </w:r>
      <w:proofErr w:type="spellEnd"/>
      <w:r w:rsidRPr="003D4192">
        <w:rPr>
          <w:color w:val="000000" w:themeColor="text1"/>
          <w:sz w:val="22"/>
          <w:szCs w:val="22"/>
        </w:rPr>
        <w:t xml:space="preserve">) de &lt; |± </w:t>
      </w:r>
      <w:r w:rsidR="00A7676A" w:rsidRPr="003D4192">
        <w:rPr>
          <w:color w:val="000000" w:themeColor="text1"/>
          <w:sz w:val="22"/>
          <w:szCs w:val="22"/>
        </w:rPr>
        <w:t>2</w:t>
      </w:r>
      <w:r w:rsidRPr="003D4192">
        <w:rPr>
          <w:color w:val="000000" w:themeColor="text1"/>
          <w:sz w:val="22"/>
          <w:szCs w:val="22"/>
        </w:rPr>
        <w:t>|.</w:t>
      </w:r>
    </w:p>
    <w:p w14:paraId="2B10624A" w14:textId="77777777" w:rsidR="002D5CD3" w:rsidRPr="003D4192" w:rsidRDefault="002D5CD3" w:rsidP="003D4192">
      <w:pPr>
        <w:spacing w:line="360" w:lineRule="auto"/>
        <w:jc w:val="both"/>
        <w:rPr>
          <w:color w:val="000000" w:themeColor="text1"/>
          <w:sz w:val="22"/>
          <w:szCs w:val="22"/>
        </w:rPr>
      </w:pPr>
      <w:r w:rsidRPr="003D4192">
        <w:rPr>
          <w:color w:val="000000" w:themeColor="text1"/>
          <w:sz w:val="22"/>
          <w:szCs w:val="22"/>
        </w:rPr>
        <w:t xml:space="preserve">Los datos importados fueron analizados mediante un Análisis de Componentes Principales (PCA) para determinar las fuentes significativas de la variabilidad de los datos. La distancia entre parejas de puntos esta relativizado con la similitud entre dos muestras en el espacio dimensional (en este caso, cada variable correspondía a un espacio dimensional). Las muestras que están cerca en el conjunto, son similares en un </w:t>
      </w:r>
      <w:r w:rsidRPr="003D4192">
        <w:rPr>
          <w:color w:val="000000" w:themeColor="text1"/>
          <w:sz w:val="22"/>
          <w:szCs w:val="22"/>
        </w:rPr>
        <w:lastRenderedPageBreak/>
        <w:t>gran número de variables. Al contrario, muestras que están lejos del conjunto son diferentes en un gran número de variables.</w:t>
      </w:r>
    </w:p>
    <w:p w14:paraId="3C96AD61" w14:textId="0E6D6212" w:rsidR="00A7676A" w:rsidRPr="003D4192" w:rsidRDefault="002D5CD3" w:rsidP="003D4192">
      <w:pPr>
        <w:spacing w:line="360" w:lineRule="auto"/>
        <w:jc w:val="both"/>
        <w:rPr>
          <w:color w:val="FF0000"/>
          <w:sz w:val="22"/>
          <w:szCs w:val="22"/>
        </w:rPr>
      </w:pPr>
      <w:r w:rsidRPr="003D4192">
        <w:rPr>
          <w:color w:val="000000" w:themeColor="text1"/>
          <w:sz w:val="22"/>
          <w:szCs w:val="22"/>
        </w:rPr>
        <w:t xml:space="preserve">Finalmente, los </w:t>
      </w:r>
      <w:proofErr w:type="spellStart"/>
      <w:r w:rsidRPr="003D4192">
        <w:rPr>
          <w:color w:val="000000" w:themeColor="text1"/>
          <w:sz w:val="22"/>
          <w:szCs w:val="22"/>
        </w:rPr>
        <w:t>miRNAs</w:t>
      </w:r>
      <w:proofErr w:type="spellEnd"/>
      <w:r w:rsidRPr="003D4192">
        <w:rPr>
          <w:color w:val="000000" w:themeColor="text1"/>
          <w:sz w:val="22"/>
          <w:szCs w:val="22"/>
        </w:rPr>
        <w:t xml:space="preserve"> que eran estadísticamente significativos fueron</w:t>
      </w:r>
      <w:r w:rsidR="00A7676A" w:rsidRPr="003D4192">
        <w:rPr>
          <w:color w:val="000000" w:themeColor="text1"/>
          <w:sz w:val="22"/>
          <w:szCs w:val="22"/>
        </w:rPr>
        <w:t xml:space="preserve"> representados en base a su </w:t>
      </w:r>
      <w:proofErr w:type="spellStart"/>
      <w:r w:rsidR="00A7676A" w:rsidRPr="003D4192">
        <w:rPr>
          <w:color w:val="000000" w:themeColor="text1"/>
          <w:sz w:val="22"/>
          <w:szCs w:val="22"/>
        </w:rPr>
        <w:t>Fold</w:t>
      </w:r>
      <w:proofErr w:type="spellEnd"/>
      <w:r w:rsidR="00A7676A" w:rsidRPr="003D4192">
        <w:rPr>
          <w:color w:val="000000" w:themeColor="text1"/>
          <w:sz w:val="22"/>
          <w:szCs w:val="22"/>
        </w:rPr>
        <w:t xml:space="preserve"> </w:t>
      </w:r>
      <w:proofErr w:type="spellStart"/>
      <w:r w:rsidR="00A7676A" w:rsidRPr="003D4192">
        <w:rPr>
          <w:color w:val="000000" w:themeColor="text1"/>
          <w:sz w:val="22"/>
          <w:szCs w:val="22"/>
        </w:rPr>
        <w:t>change</w:t>
      </w:r>
      <w:proofErr w:type="spellEnd"/>
      <w:r w:rsidR="00A7676A" w:rsidRPr="003D4192">
        <w:rPr>
          <w:color w:val="000000" w:themeColor="text1"/>
          <w:sz w:val="22"/>
          <w:szCs w:val="22"/>
        </w:rPr>
        <w:t xml:space="preserve"> en un </w:t>
      </w:r>
      <w:proofErr w:type="spellStart"/>
      <w:r w:rsidR="00A7676A" w:rsidRPr="003D4192">
        <w:rPr>
          <w:color w:val="000000" w:themeColor="text1"/>
          <w:sz w:val="22"/>
          <w:szCs w:val="22"/>
        </w:rPr>
        <w:t>heatmap</w:t>
      </w:r>
      <w:proofErr w:type="spellEnd"/>
      <w:r w:rsidR="00A7676A" w:rsidRPr="003D4192">
        <w:rPr>
          <w:color w:val="000000" w:themeColor="text1"/>
          <w:sz w:val="22"/>
          <w:szCs w:val="22"/>
        </w:rPr>
        <w:t xml:space="preserve"> donde se recogen los </w:t>
      </w:r>
      <w:proofErr w:type="spellStart"/>
      <w:r w:rsidR="00A7676A" w:rsidRPr="003D4192">
        <w:rPr>
          <w:color w:val="000000" w:themeColor="text1"/>
          <w:sz w:val="22"/>
          <w:szCs w:val="22"/>
        </w:rPr>
        <w:t>miRNA</w:t>
      </w:r>
      <w:proofErr w:type="spellEnd"/>
      <w:r w:rsidR="00A7676A" w:rsidRPr="003D4192">
        <w:rPr>
          <w:color w:val="000000" w:themeColor="text1"/>
          <w:sz w:val="22"/>
          <w:szCs w:val="22"/>
        </w:rPr>
        <w:t xml:space="preserve"> con una significación de p</w:t>
      </w:r>
      <w:r w:rsidR="001E429A" w:rsidRPr="003D4192">
        <w:rPr>
          <w:color w:val="000000" w:themeColor="text1"/>
          <w:sz w:val="22"/>
          <w:szCs w:val="22"/>
        </w:rPr>
        <w:t xml:space="preserve"> ≤ </w:t>
      </w:r>
      <w:r w:rsidR="00A7676A" w:rsidRPr="003D4192">
        <w:rPr>
          <w:color w:val="000000" w:themeColor="text1"/>
          <w:sz w:val="22"/>
          <w:szCs w:val="22"/>
        </w:rPr>
        <w:t xml:space="preserve">0.05 y un cambio de </w:t>
      </w:r>
      <w:proofErr w:type="spellStart"/>
      <w:r w:rsidR="00A7676A" w:rsidRPr="003D4192">
        <w:rPr>
          <w:color w:val="000000" w:themeColor="text1"/>
          <w:sz w:val="22"/>
          <w:szCs w:val="22"/>
        </w:rPr>
        <w:t>fold</w:t>
      </w:r>
      <w:proofErr w:type="spellEnd"/>
      <w:r w:rsidR="00A7676A" w:rsidRPr="003D4192">
        <w:rPr>
          <w:color w:val="000000" w:themeColor="text1"/>
          <w:sz w:val="22"/>
          <w:szCs w:val="22"/>
        </w:rPr>
        <w:t xml:space="preserve"> </w:t>
      </w:r>
      <w:proofErr w:type="spellStart"/>
      <w:r w:rsidR="00A7676A" w:rsidRPr="003D4192">
        <w:rPr>
          <w:color w:val="000000" w:themeColor="text1"/>
          <w:sz w:val="22"/>
          <w:szCs w:val="22"/>
        </w:rPr>
        <w:t>change</w:t>
      </w:r>
      <w:proofErr w:type="spellEnd"/>
      <w:r w:rsidR="00A7676A" w:rsidRPr="003D4192">
        <w:rPr>
          <w:color w:val="000000" w:themeColor="text1"/>
          <w:sz w:val="22"/>
          <w:szCs w:val="22"/>
        </w:rPr>
        <w:t xml:space="preserve"> superior a 2. </w:t>
      </w:r>
      <w:r w:rsidRPr="003D4192">
        <w:rPr>
          <w:color w:val="000000" w:themeColor="text1"/>
          <w:sz w:val="22"/>
          <w:szCs w:val="22"/>
        </w:rPr>
        <w:t xml:space="preserve"> </w:t>
      </w:r>
    </w:p>
    <w:p w14:paraId="6E7F7D5D" w14:textId="5B90359E" w:rsidR="00A7676A" w:rsidRPr="003D4192" w:rsidRDefault="00A605A8" w:rsidP="00153EBC">
      <w:pPr>
        <w:pStyle w:val="elisa"/>
        <w:numPr>
          <w:ilvl w:val="1"/>
          <w:numId w:val="11"/>
        </w:numPr>
        <w:rPr>
          <w:rFonts w:cs="Times New Roman"/>
          <w:b/>
          <w:bCs/>
          <w:szCs w:val="22"/>
        </w:rPr>
      </w:pPr>
      <w:bookmarkStart w:id="82" w:name="_Toc13150635"/>
      <w:r w:rsidRPr="003D4192">
        <w:rPr>
          <w:rFonts w:cs="Times New Roman"/>
          <w:b/>
          <w:bCs/>
          <w:szCs w:val="22"/>
        </w:rPr>
        <w:t>Determinación del ciclo celular</w:t>
      </w:r>
      <w:bookmarkEnd w:id="82"/>
    </w:p>
    <w:p w14:paraId="51169F25" w14:textId="7D2DB6DC" w:rsidR="00BD391F" w:rsidRPr="003D4192" w:rsidRDefault="00BD391F" w:rsidP="003D4192">
      <w:pPr>
        <w:spacing w:line="360" w:lineRule="auto"/>
        <w:jc w:val="both"/>
        <w:rPr>
          <w:b/>
          <w:color w:val="000000" w:themeColor="text1"/>
          <w:sz w:val="22"/>
          <w:szCs w:val="22"/>
          <w:u w:val="single"/>
        </w:rPr>
      </w:pPr>
      <w:r w:rsidRPr="003D4192">
        <w:rPr>
          <w:bCs/>
          <w:color w:val="000000" w:themeColor="text1"/>
          <w:sz w:val="22"/>
          <w:szCs w:val="22"/>
        </w:rPr>
        <w:t>Para determinar el porcentaje de células que se encuentran en las distintas fases del ciclo celular, empleamos el kit PI/RNASE (</w:t>
      </w:r>
      <w:proofErr w:type="spellStart"/>
      <w:r w:rsidRPr="003D4192">
        <w:rPr>
          <w:bCs/>
          <w:color w:val="000000" w:themeColor="text1"/>
          <w:sz w:val="22"/>
          <w:szCs w:val="22"/>
        </w:rPr>
        <w:t>Inmunostep</w:t>
      </w:r>
      <w:proofErr w:type="spellEnd"/>
      <w:r w:rsidRPr="003D4192">
        <w:rPr>
          <w:bCs/>
          <w:color w:val="000000" w:themeColor="text1"/>
          <w:sz w:val="22"/>
          <w:szCs w:val="22"/>
        </w:rPr>
        <w:t>,</w:t>
      </w:r>
      <w:r w:rsidR="00A7676A" w:rsidRPr="003D4192">
        <w:rPr>
          <w:bCs/>
          <w:color w:val="000000" w:themeColor="text1"/>
          <w:sz w:val="22"/>
          <w:szCs w:val="22"/>
        </w:rPr>
        <w:t xml:space="preserve"> Salamanca (</w:t>
      </w:r>
      <w:proofErr w:type="spellStart"/>
      <w:r w:rsidR="00A7676A" w:rsidRPr="003D4192">
        <w:rPr>
          <w:bCs/>
          <w:color w:val="000000" w:themeColor="text1"/>
          <w:sz w:val="22"/>
          <w:szCs w:val="22"/>
        </w:rPr>
        <w:t>Spain</w:t>
      </w:r>
      <w:proofErr w:type="spellEnd"/>
      <w:r w:rsidR="00A7676A" w:rsidRPr="003D4192">
        <w:rPr>
          <w:bCs/>
          <w:color w:val="000000" w:themeColor="text1"/>
          <w:sz w:val="22"/>
          <w:szCs w:val="22"/>
        </w:rPr>
        <w:t xml:space="preserve">)). </w:t>
      </w:r>
      <w:r w:rsidRPr="003D4192">
        <w:rPr>
          <w:bCs/>
          <w:color w:val="000000" w:themeColor="text1"/>
          <w:sz w:val="22"/>
          <w:szCs w:val="22"/>
        </w:rPr>
        <w:t xml:space="preserve">Dicho kit contiene yoduro de </w:t>
      </w:r>
      <w:proofErr w:type="spellStart"/>
      <w:r w:rsidRPr="003D4192">
        <w:rPr>
          <w:bCs/>
          <w:color w:val="000000" w:themeColor="text1"/>
          <w:sz w:val="22"/>
          <w:szCs w:val="22"/>
        </w:rPr>
        <w:t>propidio</w:t>
      </w:r>
      <w:proofErr w:type="spellEnd"/>
      <w:r w:rsidRPr="003D4192">
        <w:rPr>
          <w:bCs/>
          <w:color w:val="000000" w:themeColor="text1"/>
          <w:sz w:val="22"/>
          <w:szCs w:val="22"/>
        </w:rPr>
        <w:t xml:space="preserve"> (PI), que es el colorante más utilizado para el análisis del DNA y ciclo celular para la citometría de flujo. El PI se une al DNA mediante la intercalación en las macromoléculas de doble cadena. </w:t>
      </w:r>
    </w:p>
    <w:p w14:paraId="25948162" w14:textId="42166B22" w:rsidR="00F13DE1" w:rsidRPr="003D4192" w:rsidRDefault="00BD391F" w:rsidP="003D4192">
      <w:pPr>
        <w:spacing w:line="360" w:lineRule="auto"/>
        <w:rPr>
          <w:bCs/>
          <w:color w:val="000000" w:themeColor="text1"/>
          <w:sz w:val="22"/>
          <w:szCs w:val="22"/>
        </w:rPr>
      </w:pPr>
      <w:r w:rsidRPr="003D4192">
        <w:rPr>
          <w:bCs/>
          <w:color w:val="000000" w:themeColor="text1"/>
          <w:sz w:val="22"/>
          <w:szCs w:val="22"/>
        </w:rPr>
        <w:t xml:space="preserve">Para el empleo de este kit se siguieron los pasos que indicaba el protocolo adjunto en </w:t>
      </w:r>
      <w:r w:rsidR="00A7676A" w:rsidRPr="003D4192">
        <w:rPr>
          <w:bCs/>
          <w:color w:val="000000" w:themeColor="text1"/>
          <w:sz w:val="22"/>
          <w:szCs w:val="22"/>
        </w:rPr>
        <w:t>el anexo I</w:t>
      </w:r>
      <w:r w:rsidR="0013600A" w:rsidRPr="003D4192">
        <w:rPr>
          <w:bCs/>
          <w:color w:val="000000" w:themeColor="text1"/>
          <w:sz w:val="22"/>
          <w:szCs w:val="22"/>
        </w:rPr>
        <w:t>I</w:t>
      </w:r>
      <w:r w:rsidR="00A7676A" w:rsidRPr="003D4192">
        <w:rPr>
          <w:bCs/>
          <w:color w:val="000000" w:themeColor="text1"/>
          <w:sz w:val="22"/>
          <w:szCs w:val="22"/>
        </w:rPr>
        <w:t>I.</w:t>
      </w:r>
    </w:p>
    <w:p w14:paraId="4538B42D" w14:textId="3E347D77" w:rsidR="00DC0602" w:rsidRPr="003D4192" w:rsidRDefault="00A605A8" w:rsidP="00153EBC">
      <w:pPr>
        <w:pStyle w:val="elisa"/>
        <w:numPr>
          <w:ilvl w:val="1"/>
          <w:numId w:val="11"/>
        </w:numPr>
        <w:rPr>
          <w:rFonts w:cs="Times New Roman"/>
          <w:b/>
          <w:bCs/>
          <w:szCs w:val="22"/>
        </w:rPr>
      </w:pPr>
      <w:bookmarkStart w:id="83" w:name="_Toc13150636"/>
      <w:r w:rsidRPr="003D4192">
        <w:rPr>
          <w:rFonts w:cs="Times New Roman"/>
          <w:b/>
          <w:bCs/>
          <w:szCs w:val="22"/>
        </w:rPr>
        <w:t>Determinación de la apoptosis</w:t>
      </w:r>
      <w:bookmarkEnd w:id="83"/>
      <w:r w:rsidRPr="003D4192">
        <w:rPr>
          <w:rFonts w:cs="Times New Roman"/>
          <w:b/>
          <w:bCs/>
          <w:szCs w:val="22"/>
        </w:rPr>
        <w:t xml:space="preserve"> </w:t>
      </w:r>
    </w:p>
    <w:p w14:paraId="24918BEE" w14:textId="7DCCC3E8" w:rsidR="00FF5C7F" w:rsidRPr="003D4192" w:rsidRDefault="00DC0602" w:rsidP="00CF7D9A">
      <w:pPr>
        <w:pStyle w:val="NormalWeb"/>
        <w:spacing w:before="0" w:beforeAutospacing="0" w:after="240" w:afterAutospacing="0" w:line="360" w:lineRule="auto"/>
        <w:jc w:val="both"/>
      </w:pPr>
      <w:r w:rsidRPr="003D4192">
        <w:rPr>
          <w:color w:val="000000" w:themeColor="text1"/>
        </w:rPr>
        <w:t xml:space="preserve">Para determinar el porcentaje de células apoptóticas por citometría de flujo se utilizó el kit </w:t>
      </w:r>
      <w:r w:rsidRPr="003D4192">
        <w:rPr>
          <w:i/>
          <w:iCs/>
          <w:color w:val="000000" w:themeColor="text1"/>
        </w:rPr>
        <w:t>ANEXINA V FITC</w:t>
      </w:r>
      <w:r w:rsidR="00856222" w:rsidRPr="003D4192">
        <w:rPr>
          <w:i/>
          <w:iCs/>
          <w:color w:val="000000" w:themeColor="text1"/>
        </w:rPr>
        <w:t xml:space="preserve"> </w:t>
      </w:r>
      <w:r w:rsidR="00856222" w:rsidRPr="003D4192">
        <w:rPr>
          <w:color w:val="000000" w:themeColor="text1"/>
        </w:rPr>
        <w:t>(</w:t>
      </w:r>
      <w:proofErr w:type="spellStart"/>
      <w:r w:rsidR="00856222" w:rsidRPr="003D4192">
        <w:rPr>
          <w:color w:val="000000" w:themeColor="text1"/>
        </w:rPr>
        <w:t>Inmunostep</w:t>
      </w:r>
      <w:proofErr w:type="spellEnd"/>
      <w:r w:rsidR="00A7676A" w:rsidRPr="003D4192">
        <w:rPr>
          <w:color w:val="000000" w:themeColor="text1"/>
        </w:rPr>
        <w:t>, Salamanca (</w:t>
      </w:r>
      <w:proofErr w:type="spellStart"/>
      <w:r w:rsidR="00A7676A" w:rsidRPr="003D4192">
        <w:rPr>
          <w:color w:val="000000" w:themeColor="text1"/>
        </w:rPr>
        <w:t>Spain</w:t>
      </w:r>
      <w:proofErr w:type="spellEnd"/>
      <w:r w:rsidR="00A7676A" w:rsidRPr="003D4192">
        <w:rPr>
          <w:color w:val="000000" w:themeColor="text1"/>
        </w:rPr>
        <w:t>)</w:t>
      </w:r>
      <w:r w:rsidR="00856222" w:rsidRPr="003D4192">
        <w:t>)</w:t>
      </w:r>
      <w:r w:rsidR="00A81000" w:rsidRPr="003D4192">
        <w:t xml:space="preserve">. Una de las indicaciones más tempranas de la apoptosis es la translocación de la membrana fosfolípido fosfatidilserina (PS) de la parte interna a la lámina externa de la membrana plasmática. Cuando se exponen al ambiente extracelular, los sitios de unión de PS están disponibles para la Anexina V, por la que tienen gran afinidad. La Anexina V es una proteína de unión a fosfolípidos dependiente de Ca </w:t>
      </w:r>
      <w:r w:rsidR="00A81000" w:rsidRPr="003D4192">
        <w:rPr>
          <w:vertAlign w:val="superscript"/>
        </w:rPr>
        <w:t>2 +</w:t>
      </w:r>
      <w:r w:rsidR="00A81000" w:rsidRPr="003D4192">
        <w:t xml:space="preserve"> de 35-36 </w:t>
      </w:r>
      <w:proofErr w:type="spellStart"/>
      <w:r w:rsidR="00A81000" w:rsidRPr="003D4192">
        <w:t>kDa</w:t>
      </w:r>
      <w:proofErr w:type="spellEnd"/>
      <w:r w:rsidR="00A81000" w:rsidRPr="003D4192">
        <w:t xml:space="preserve"> que puede conjugarse con un fluorocromo y emplearse para identificar por medio de citometría de flujo las células en apoptosis.</w:t>
      </w:r>
      <w:r w:rsidR="00CF7D9A">
        <w:t xml:space="preserve"> </w:t>
      </w:r>
      <w:r w:rsidR="00B92ACD" w:rsidRPr="003D4192">
        <w:t xml:space="preserve">El protocolo, incluido en </w:t>
      </w:r>
      <w:r w:rsidR="00A7676A" w:rsidRPr="003D4192">
        <w:t>el anexo I</w:t>
      </w:r>
      <w:r w:rsidR="0013600A" w:rsidRPr="003D4192">
        <w:t>V</w:t>
      </w:r>
      <w:r w:rsidR="00B92ACD" w:rsidRPr="003D4192">
        <w:t>, para la utilización del kit es el que venía con el mismo.</w:t>
      </w:r>
    </w:p>
    <w:p w14:paraId="2A020758" w14:textId="520C93B7" w:rsidR="001E429A" w:rsidRPr="003D4192" w:rsidRDefault="00A7676A" w:rsidP="00153EBC">
      <w:pPr>
        <w:pStyle w:val="elisa"/>
        <w:numPr>
          <w:ilvl w:val="1"/>
          <w:numId w:val="11"/>
        </w:numPr>
        <w:rPr>
          <w:rFonts w:cs="Times New Roman"/>
          <w:b/>
          <w:bCs/>
          <w:szCs w:val="22"/>
        </w:rPr>
      </w:pPr>
      <w:bookmarkStart w:id="84" w:name="_Toc13150637"/>
      <w:r w:rsidRPr="003D4192">
        <w:rPr>
          <w:rFonts w:cs="Times New Roman"/>
          <w:b/>
          <w:bCs/>
          <w:szCs w:val="22"/>
        </w:rPr>
        <w:t>Determinación de la expresión génica</w:t>
      </w:r>
      <w:bookmarkEnd w:id="84"/>
    </w:p>
    <w:p w14:paraId="5D602978" w14:textId="11375DB4" w:rsidR="001E429A" w:rsidRPr="003D4192" w:rsidRDefault="001E429A" w:rsidP="00153EBC">
      <w:pPr>
        <w:pStyle w:val="elisa"/>
        <w:numPr>
          <w:ilvl w:val="2"/>
          <w:numId w:val="11"/>
        </w:numPr>
        <w:rPr>
          <w:rFonts w:cs="Times New Roman"/>
          <w:b/>
          <w:bCs/>
          <w:szCs w:val="22"/>
        </w:rPr>
      </w:pPr>
      <w:bookmarkStart w:id="85" w:name="_Toc13150638"/>
      <w:r w:rsidRPr="003D4192">
        <w:rPr>
          <w:rFonts w:cs="Times New Roman"/>
          <w:b/>
          <w:bCs/>
          <w:szCs w:val="22"/>
        </w:rPr>
        <w:t xml:space="preserve">Aislamiento de </w:t>
      </w:r>
      <w:r w:rsidR="00C6698B">
        <w:rPr>
          <w:rFonts w:cs="Times New Roman"/>
          <w:b/>
          <w:bCs/>
          <w:szCs w:val="22"/>
        </w:rPr>
        <w:t>RNA</w:t>
      </w:r>
      <w:bookmarkEnd w:id="85"/>
    </w:p>
    <w:p w14:paraId="1B358BE8" w14:textId="5A82ADDD" w:rsidR="001E429A" w:rsidRPr="003D4192" w:rsidRDefault="001E429A" w:rsidP="00AA7225">
      <w:pPr>
        <w:spacing w:line="360" w:lineRule="auto"/>
        <w:jc w:val="both"/>
        <w:rPr>
          <w:sz w:val="22"/>
          <w:szCs w:val="22"/>
        </w:rPr>
      </w:pPr>
      <w:r w:rsidRPr="003D4192">
        <w:rPr>
          <w:sz w:val="22"/>
          <w:szCs w:val="22"/>
        </w:rPr>
        <w:t xml:space="preserve">Para la extracción de RNA total de los tejidos se utiliza como reactivo </w:t>
      </w:r>
      <w:proofErr w:type="spellStart"/>
      <w:r w:rsidRPr="003D4192">
        <w:rPr>
          <w:sz w:val="22"/>
          <w:szCs w:val="22"/>
        </w:rPr>
        <w:t>TRIzol</w:t>
      </w:r>
      <w:proofErr w:type="spellEnd"/>
      <w:r w:rsidRPr="003D4192">
        <w:rPr>
          <w:sz w:val="22"/>
          <w:szCs w:val="22"/>
        </w:rPr>
        <w:t xml:space="preserve">® </w:t>
      </w:r>
      <w:proofErr w:type="spellStart"/>
      <w:r w:rsidRPr="003D4192">
        <w:rPr>
          <w:sz w:val="22"/>
          <w:szCs w:val="22"/>
        </w:rPr>
        <w:t>Reagent</w:t>
      </w:r>
      <w:proofErr w:type="spellEnd"/>
      <w:r w:rsidRPr="003D4192">
        <w:rPr>
          <w:sz w:val="22"/>
          <w:szCs w:val="22"/>
        </w:rPr>
        <w:t xml:space="preserve"> (</w:t>
      </w:r>
      <w:r w:rsidR="00C1055C" w:rsidRPr="003D4192">
        <w:rPr>
          <w:sz w:val="22"/>
          <w:szCs w:val="22"/>
        </w:rPr>
        <w:t>Sigma-Aldrich</w:t>
      </w:r>
      <w:r w:rsidRPr="003D4192">
        <w:rPr>
          <w:sz w:val="22"/>
          <w:szCs w:val="22"/>
        </w:rPr>
        <w:t>), siguiendo las indicaciones del protocolo</w:t>
      </w:r>
      <w:r w:rsidR="00C1055C" w:rsidRPr="003D4192">
        <w:rPr>
          <w:sz w:val="22"/>
          <w:szCs w:val="22"/>
        </w:rPr>
        <w:t xml:space="preserve"> (anexo V)</w:t>
      </w:r>
      <w:r w:rsidRPr="003D4192">
        <w:rPr>
          <w:sz w:val="22"/>
          <w:szCs w:val="22"/>
        </w:rPr>
        <w:t xml:space="preserve"> establecido por el </w:t>
      </w:r>
      <w:r w:rsidRPr="003D4192">
        <w:rPr>
          <w:sz w:val="22"/>
          <w:szCs w:val="22"/>
        </w:rPr>
        <w:lastRenderedPageBreak/>
        <w:t xml:space="preserve">fabricante, que es una modificación del método de extracción en un solo paso de </w:t>
      </w:r>
      <w:proofErr w:type="spellStart"/>
      <w:r w:rsidRPr="003D4192">
        <w:rPr>
          <w:sz w:val="22"/>
          <w:szCs w:val="22"/>
        </w:rPr>
        <w:t>Chomczynski</w:t>
      </w:r>
      <w:proofErr w:type="spellEnd"/>
      <w:r w:rsidRPr="003D4192">
        <w:rPr>
          <w:sz w:val="22"/>
          <w:szCs w:val="22"/>
        </w:rPr>
        <w:t xml:space="preserve"> y Sacchi </w:t>
      </w:r>
      <w:r w:rsidRPr="003D4192">
        <w:rPr>
          <w:sz w:val="22"/>
          <w:szCs w:val="22"/>
        </w:rPr>
        <w:fldChar w:fldCharType="begin"/>
      </w:r>
      <w:r w:rsidRPr="003D4192">
        <w:rPr>
          <w:sz w:val="22"/>
          <w:szCs w:val="22"/>
        </w:rPr>
        <w:instrText xml:space="preserve"> ADDIN EN.CITE &lt;EndNote&gt;&lt;Cite&gt;&lt;Author&gt;Chomczynski&lt;/Author&gt;&lt;Year&gt;1987&lt;/Year&gt;&lt;RecNum&gt;239&lt;/RecNum&gt;&lt;record&gt;&lt;rec-number&gt;239&lt;/rec-number&gt;&lt;foreign-keys&gt;&lt;key app="EN" db-id="tswtsafwvprf08e5edwvv0fws2zwdt0de02a"&gt;239&lt;/key&gt;&lt;/foreign-keys&gt;&lt;ref-type name="Journal Article"&gt;17&lt;/ref-type&gt;&lt;contributors&gt;&lt;authors&gt;&lt;author&gt;Chomczynski, Piotr&lt;/author&gt;&lt;author&gt;Sacchi, Nicoletta&lt;/author&gt;&lt;/authors&gt;&lt;/contributors&gt;&lt;titles&gt;&lt;title&gt;Single-step method of RNA isolation by acid guanidinium thiocyanate-phenol-chloroform extraction&lt;/title&gt;&lt;secondary-title&gt;Analytical biochemistry&lt;/secondary-title&gt;&lt;/titles&gt;&lt;periodical&gt;&lt;full-title&gt;Analytical biochemistry&lt;/full-title&gt;&lt;/periodical&gt;&lt;pages&gt;156-159&lt;/pages&gt;&lt;volume&gt;162&lt;/volume&gt;&lt;number&gt;1&lt;/number&gt;&lt;dates&gt;&lt;year&gt;1987&lt;/year&gt;&lt;/dates&gt;&lt;publisher&gt;Elsevier&lt;/publisher&gt;&lt;isbn&gt;0003-2697&lt;/isbn&gt;&lt;urls&gt;&lt;/urls&gt;&lt;/record&gt;&lt;/Cite&gt;&lt;/EndNote&gt;</w:instrText>
      </w:r>
      <w:r w:rsidRPr="003D4192">
        <w:rPr>
          <w:sz w:val="22"/>
          <w:szCs w:val="22"/>
        </w:rPr>
        <w:fldChar w:fldCharType="end"/>
      </w:r>
      <w:r w:rsidR="001640D8">
        <w:rPr>
          <w:sz w:val="22"/>
          <w:szCs w:val="22"/>
          <w:vertAlign w:val="superscript"/>
        </w:rPr>
        <w:t>25</w:t>
      </w:r>
      <w:r w:rsidRPr="003D4192">
        <w:rPr>
          <w:sz w:val="22"/>
          <w:szCs w:val="22"/>
        </w:rPr>
        <w:t>. Este método se basa en el uso de una solución monofásica de fenol e isotiocianato de guanidina para la lisis de las células y la separación de la muestra en dos fases (acuosa y orgánica). De este modo podremos separar las proteínas y el DNA, del RNA.</w:t>
      </w:r>
    </w:p>
    <w:p w14:paraId="720193BA" w14:textId="59D03F59" w:rsidR="003554DA" w:rsidRPr="003D4192" w:rsidRDefault="003554DA" w:rsidP="00153EBC">
      <w:pPr>
        <w:pStyle w:val="elisa"/>
        <w:numPr>
          <w:ilvl w:val="2"/>
          <w:numId w:val="11"/>
        </w:numPr>
        <w:rPr>
          <w:rFonts w:cs="Times New Roman"/>
          <w:b/>
          <w:bCs/>
          <w:szCs w:val="22"/>
        </w:rPr>
      </w:pPr>
      <w:bookmarkStart w:id="86" w:name="_Toc499829602"/>
      <w:bookmarkStart w:id="87" w:name="_Toc516227837"/>
      <w:bookmarkStart w:id="88" w:name="_Toc13150639"/>
      <w:proofErr w:type="spellStart"/>
      <w:r w:rsidRPr="003D4192">
        <w:rPr>
          <w:rFonts w:cs="Times New Roman"/>
          <w:b/>
          <w:bCs/>
          <w:szCs w:val="22"/>
        </w:rPr>
        <w:t>Retrotranscripción</w:t>
      </w:r>
      <w:proofErr w:type="spellEnd"/>
      <w:r w:rsidRPr="003D4192">
        <w:rPr>
          <w:rFonts w:cs="Times New Roman"/>
          <w:b/>
          <w:bCs/>
          <w:szCs w:val="22"/>
        </w:rPr>
        <w:t>-Amplificación del RNA (RT-PCR) en tiempo real</w:t>
      </w:r>
      <w:bookmarkEnd w:id="86"/>
      <w:bookmarkEnd w:id="87"/>
      <w:bookmarkEnd w:id="88"/>
    </w:p>
    <w:p w14:paraId="418D328B" w14:textId="77777777" w:rsidR="003554DA" w:rsidRPr="003D4192" w:rsidRDefault="003554DA" w:rsidP="00424195">
      <w:pPr>
        <w:spacing w:line="360" w:lineRule="auto"/>
        <w:jc w:val="both"/>
        <w:rPr>
          <w:sz w:val="22"/>
          <w:szCs w:val="22"/>
        </w:rPr>
      </w:pPr>
      <w:r w:rsidRPr="003D4192">
        <w:rPr>
          <w:sz w:val="22"/>
          <w:szCs w:val="22"/>
        </w:rPr>
        <w:t xml:space="preserve">En la actualidad, existen varios métodos de determinación de la expresión del RNA mensajero, como el </w:t>
      </w:r>
      <w:proofErr w:type="spellStart"/>
      <w:r w:rsidRPr="003D4192">
        <w:rPr>
          <w:i/>
          <w:iCs/>
          <w:sz w:val="22"/>
          <w:szCs w:val="22"/>
        </w:rPr>
        <w:t>Northern</w:t>
      </w:r>
      <w:proofErr w:type="spellEnd"/>
      <w:r w:rsidRPr="003D4192">
        <w:rPr>
          <w:i/>
          <w:iCs/>
          <w:sz w:val="22"/>
          <w:szCs w:val="22"/>
        </w:rPr>
        <w:t xml:space="preserve"> </w:t>
      </w:r>
      <w:proofErr w:type="spellStart"/>
      <w:r w:rsidRPr="003D4192">
        <w:rPr>
          <w:i/>
          <w:iCs/>
          <w:sz w:val="22"/>
          <w:szCs w:val="22"/>
        </w:rPr>
        <w:t>Blotting</w:t>
      </w:r>
      <w:proofErr w:type="spellEnd"/>
      <w:r w:rsidRPr="003D4192">
        <w:rPr>
          <w:sz w:val="22"/>
          <w:szCs w:val="22"/>
        </w:rPr>
        <w:t xml:space="preserve">, la hibridación </w:t>
      </w:r>
      <w:r w:rsidRPr="003D4192">
        <w:rPr>
          <w:i/>
          <w:iCs/>
          <w:sz w:val="22"/>
          <w:szCs w:val="22"/>
        </w:rPr>
        <w:t>in situ</w:t>
      </w:r>
      <w:r w:rsidRPr="003D4192">
        <w:rPr>
          <w:sz w:val="22"/>
          <w:szCs w:val="22"/>
        </w:rPr>
        <w:t xml:space="preserve">, los ensayos basados en la protección frente a las </w:t>
      </w:r>
      <w:proofErr w:type="spellStart"/>
      <w:r w:rsidRPr="003D4192">
        <w:rPr>
          <w:sz w:val="22"/>
          <w:szCs w:val="22"/>
        </w:rPr>
        <w:t>RNasas</w:t>
      </w:r>
      <w:proofErr w:type="spellEnd"/>
      <w:r w:rsidRPr="003D4192">
        <w:rPr>
          <w:sz w:val="22"/>
          <w:szCs w:val="22"/>
        </w:rPr>
        <w:t xml:space="preserve">, </w:t>
      </w:r>
      <w:proofErr w:type="spellStart"/>
      <w:r w:rsidRPr="003D4192">
        <w:rPr>
          <w:i/>
          <w:sz w:val="22"/>
          <w:szCs w:val="22"/>
        </w:rPr>
        <w:t>arrays</w:t>
      </w:r>
      <w:proofErr w:type="spellEnd"/>
      <w:r w:rsidRPr="003D4192">
        <w:rPr>
          <w:sz w:val="22"/>
          <w:szCs w:val="22"/>
        </w:rPr>
        <w:t xml:space="preserve"> de DNA copia (</w:t>
      </w:r>
      <w:proofErr w:type="spellStart"/>
      <w:r w:rsidRPr="003D4192">
        <w:rPr>
          <w:sz w:val="22"/>
          <w:szCs w:val="22"/>
        </w:rPr>
        <w:t>cDNA</w:t>
      </w:r>
      <w:proofErr w:type="spellEnd"/>
      <w:r w:rsidRPr="003D4192">
        <w:rPr>
          <w:sz w:val="22"/>
          <w:szCs w:val="22"/>
        </w:rPr>
        <w:t xml:space="preserve">) y </w:t>
      </w:r>
      <w:proofErr w:type="spellStart"/>
      <w:r w:rsidRPr="003D4192">
        <w:rPr>
          <w:sz w:val="22"/>
          <w:szCs w:val="22"/>
        </w:rPr>
        <w:t>retrotranscripción</w:t>
      </w:r>
      <w:proofErr w:type="spellEnd"/>
      <w:r w:rsidRPr="003D4192">
        <w:rPr>
          <w:sz w:val="22"/>
          <w:szCs w:val="22"/>
        </w:rPr>
        <w:t xml:space="preserve">-amplificación (RT-PCR) del mRNA. </w:t>
      </w:r>
    </w:p>
    <w:p w14:paraId="69F1E750" w14:textId="0D6FA709" w:rsidR="00AA531B" w:rsidRPr="003D4192" w:rsidRDefault="003554DA" w:rsidP="00AA531B">
      <w:pPr>
        <w:spacing w:line="360" w:lineRule="auto"/>
        <w:jc w:val="both"/>
        <w:rPr>
          <w:sz w:val="22"/>
          <w:szCs w:val="22"/>
        </w:rPr>
      </w:pPr>
      <w:r w:rsidRPr="003D4192">
        <w:rPr>
          <w:sz w:val="22"/>
          <w:szCs w:val="22"/>
        </w:rPr>
        <w:t>Nosotros empleamos la RT-PCR para determinar la expresión del mRNA, que consta básicamente de dos pasos</w:t>
      </w:r>
      <w:bookmarkStart w:id="89" w:name="_Toc488338444"/>
      <w:r w:rsidR="00AA531B" w:rsidRPr="003D4192">
        <w:rPr>
          <w:sz w:val="22"/>
          <w:szCs w:val="22"/>
        </w:rPr>
        <w:t xml:space="preserve">, síntesis de </w:t>
      </w:r>
      <w:proofErr w:type="spellStart"/>
      <w:r w:rsidR="00AA531B" w:rsidRPr="003D4192">
        <w:rPr>
          <w:sz w:val="22"/>
          <w:szCs w:val="22"/>
        </w:rPr>
        <w:t>cDNA</w:t>
      </w:r>
      <w:proofErr w:type="spellEnd"/>
      <w:r w:rsidR="00AA531B" w:rsidRPr="003D4192">
        <w:rPr>
          <w:sz w:val="22"/>
          <w:szCs w:val="22"/>
        </w:rPr>
        <w:t xml:space="preserve"> (</w:t>
      </w:r>
      <w:proofErr w:type="spellStart"/>
      <w:r w:rsidR="00AA531B" w:rsidRPr="003D4192">
        <w:rPr>
          <w:sz w:val="22"/>
          <w:szCs w:val="22"/>
        </w:rPr>
        <w:t>retrotrasncripción</w:t>
      </w:r>
      <w:proofErr w:type="spellEnd"/>
      <w:r w:rsidR="00AA531B" w:rsidRPr="003D4192">
        <w:rPr>
          <w:sz w:val="22"/>
          <w:szCs w:val="22"/>
        </w:rPr>
        <w:t xml:space="preserve"> RT) Amplificación cuantitativa del RNA (PCR) a tiempo real</w:t>
      </w:r>
      <w:r w:rsidR="0013600A" w:rsidRPr="003D4192">
        <w:rPr>
          <w:sz w:val="22"/>
          <w:szCs w:val="22"/>
        </w:rPr>
        <w:t>, los cuales aparecen explicados en el anexo V</w:t>
      </w:r>
      <w:r w:rsidR="00C1055C" w:rsidRPr="003D4192">
        <w:rPr>
          <w:sz w:val="22"/>
          <w:szCs w:val="22"/>
        </w:rPr>
        <w:t>I</w:t>
      </w:r>
      <w:r w:rsidR="0013600A" w:rsidRPr="003D4192">
        <w:rPr>
          <w:sz w:val="22"/>
          <w:szCs w:val="22"/>
        </w:rPr>
        <w:t>.</w:t>
      </w:r>
    </w:p>
    <w:p w14:paraId="48A48F41" w14:textId="27A04F2B" w:rsidR="00242A06" w:rsidRPr="003D4192" w:rsidRDefault="001410CF" w:rsidP="00153EBC">
      <w:pPr>
        <w:pStyle w:val="elisa"/>
        <w:numPr>
          <w:ilvl w:val="1"/>
          <w:numId w:val="11"/>
        </w:numPr>
        <w:jc w:val="both"/>
        <w:rPr>
          <w:rFonts w:cs="Times New Roman"/>
          <w:b/>
          <w:bCs/>
          <w:szCs w:val="22"/>
        </w:rPr>
      </w:pPr>
      <w:bookmarkStart w:id="90" w:name="_Toc13150640"/>
      <w:bookmarkEnd w:id="89"/>
      <w:r w:rsidRPr="003D4192">
        <w:rPr>
          <w:rFonts w:cs="Times New Roman"/>
          <w:b/>
          <w:bCs/>
          <w:szCs w:val="22"/>
        </w:rPr>
        <w:t>Análisis estadístico</w:t>
      </w:r>
      <w:bookmarkEnd w:id="90"/>
    </w:p>
    <w:p w14:paraId="1AECB649" w14:textId="77777777" w:rsidR="001410CF" w:rsidRPr="003D4192" w:rsidRDefault="001410CF" w:rsidP="00424195">
      <w:pPr>
        <w:spacing w:line="360" w:lineRule="auto"/>
        <w:jc w:val="both"/>
        <w:rPr>
          <w:sz w:val="22"/>
          <w:szCs w:val="22"/>
        </w:rPr>
      </w:pPr>
      <w:r w:rsidRPr="003D4192">
        <w:rPr>
          <w:sz w:val="22"/>
          <w:szCs w:val="22"/>
        </w:rPr>
        <w:t xml:space="preserve">Para el análisis estadístico se ha usado el programa IBM SPSS </w:t>
      </w:r>
      <w:proofErr w:type="spellStart"/>
      <w:r w:rsidRPr="003D4192">
        <w:rPr>
          <w:sz w:val="22"/>
          <w:szCs w:val="22"/>
        </w:rPr>
        <w:t>statistics</w:t>
      </w:r>
      <w:proofErr w:type="spellEnd"/>
      <w:r w:rsidRPr="003D4192">
        <w:rPr>
          <w:sz w:val="22"/>
          <w:szCs w:val="22"/>
        </w:rPr>
        <w:t xml:space="preserve"> 21. Se ha tomado un intervalo de confianza al 95% (p= 0.05) para aceptar que hay una diferencia estadísticamente significativa entre las medias de los grupos. </w:t>
      </w:r>
    </w:p>
    <w:p w14:paraId="0619D674" w14:textId="0A4EB6B5" w:rsidR="001410CF" w:rsidRPr="003D4192" w:rsidRDefault="001410CF" w:rsidP="00424195">
      <w:pPr>
        <w:spacing w:line="360" w:lineRule="auto"/>
        <w:jc w:val="both"/>
        <w:rPr>
          <w:sz w:val="22"/>
          <w:szCs w:val="22"/>
        </w:rPr>
      </w:pPr>
      <w:r w:rsidRPr="003D4192">
        <w:rPr>
          <w:sz w:val="22"/>
          <w:szCs w:val="22"/>
        </w:rPr>
        <w:t xml:space="preserve">Se ha usado la prueba T para comparar 2 medias. Se usado el test estadístico ANOVA en el caso de que se comparen más de 2 medias con un factor de variación. </w:t>
      </w:r>
    </w:p>
    <w:p w14:paraId="2844E201" w14:textId="199B1557" w:rsidR="001410CF" w:rsidRPr="003D4192" w:rsidRDefault="001410CF" w:rsidP="00424195">
      <w:pPr>
        <w:spacing w:line="360" w:lineRule="auto"/>
        <w:jc w:val="both"/>
        <w:rPr>
          <w:sz w:val="22"/>
          <w:szCs w:val="22"/>
        </w:rPr>
      </w:pPr>
      <w:r w:rsidRPr="003D4192">
        <w:rPr>
          <w:sz w:val="22"/>
          <w:szCs w:val="22"/>
        </w:rPr>
        <w:t xml:space="preserve">La simbología empleada en </w:t>
      </w:r>
      <w:r w:rsidR="0013600A" w:rsidRPr="003D4192">
        <w:rPr>
          <w:sz w:val="22"/>
          <w:szCs w:val="22"/>
        </w:rPr>
        <w:t xml:space="preserve">el presente TFM </w:t>
      </w:r>
      <w:r w:rsidRPr="003D4192">
        <w:rPr>
          <w:sz w:val="22"/>
          <w:szCs w:val="22"/>
        </w:rPr>
        <w:t xml:space="preserve">es </w:t>
      </w:r>
      <w:r w:rsidR="0013600A" w:rsidRPr="003D4192">
        <w:rPr>
          <w:sz w:val="22"/>
          <w:szCs w:val="22"/>
        </w:rPr>
        <w:t>el</w:t>
      </w:r>
      <w:r w:rsidRPr="003D4192">
        <w:rPr>
          <w:sz w:val="22"/>
          <w:szCs w:val="22"/>
        </w:rPr>
        <w:t xml:space="preserve"> siguiente: </w:t>
      </w:r>
      <w:r w:rsidRPr="003D4192">
        <w:rPr>
          <w:i/>
          <w:iCs/>
          <w:sz w:val="22"/>
          <w:szCs w:val="22"/>
        </w:rPr>
        <w:t>* p ≤ 0.05; ** p ≤ 0.01</w:t>
      </w:r>
      <w:r w:rsidRPr="003D4192">
        <w:rPr>
          <w:sz w:val="22"/>
          <w:szCs w:val="22"/>
        </w:rPr>
        <w:t>.</w:t>
      </w:r>
    </w:p>
    <w:p w14:paraId="30C767F7" w14:textId="6CEC4CEA" w:rsidR="001410CF" w:rsidRPr="003D4192" w:rsidRDefault="001410CF" w:rsidP="00424195">
      <w:pPr>
        <w:spacing w:line="360" w:lineRule="auto"/>
        <w:rPr>
          <w:sz w:val="22"/>
          <w:szCs w:val="22"/>
        </w:rPr>
      </w:pPr>
    </w:p>
    <w:p w14:paraId="404F9336" w14:textId="47CF4F2A" w:rsidR="001410CF" w:rsidRPr="003D4192" w:rsidRDefault="001410CF" w:rsidP="00424195">
      <w:pPr>
        <w:spacing w:line="360" w:lineRule="auto"/>
        <w:rPr>
          <w:sz w:val="22"/>
          <w:szCs w:val="22"/>
        </w:rPr>
      </w:pPr>
    </w:p>
    <w:p w14:paraId="771CE236" w14:textId="5379DD2B" w:rsidR="001410CF" w:rsidRPr="003D4192" w:rsidRDefault="001410CF" w:rsidP="00424195">
      <w:pPr>
        <w:spacing w:line="360" w:lineRule="auto"/>
        <w:rPr>
          <w:sz w:val="22"/>
          <w:szCs w:val="22"/>
        </w:rPr>
      </w:pPr>
    </w:p>
    <w:p w14:paraId="0526AB8B" w14:textId="378F9CB5" w:rsidR="00FB41A3" w:rsidRPr="003D4192" w:rsidRDefault="00FB41A3" w:rsidP="00424195">
      <w:pPr>
        <w:spacing w:line="360" w:lineRule="auto"/>
        <w:rPr>
          <w:sz w:val="22"/>
          <w:szCs w:val="22"/>
        </w:rPr>
      </w:pPr>
    </w:p>
    <w:p w14:paraId="1B7BA1D9" w14:textId="70FCD05B" w:rsidR="00FB41A3" w:rsidRPr="003D4192" w:rsidRDefault="00FB41A3" w:rsidP="00424195">
      <w:pPr>
        <w:spacing w:line="360" w:lineRule="auto"/>
        <w:rPr>
          <w:sz w:val="22"/>
          <w:szCs w:val="22"/>
        </w:rPr>
      </w:pPr>
    </w:p>
    <w:p w14:paraId="2DD21AB0" w14:textId="77777777" w:rsidR="00FB41A3" w:rsidRPr="003D4192" w:rsidRDefault="00FB41A3" w:rsidP="00424195">
      <w:pPr>
        <w:spacing w:line="360" w:lineRule="auto"/>
        <w:rPr>
          <w:sz w:val="22"/>
          <w:szCs w:val="22"/>
        </w:rPr>
      </w:pPr>
    </w:p>
    <w:p w14:paraId="05CD84D2" w14:textId="386D2755" w:rsidR="001410CF" w:rsidRPr="003D4192" w:rsidRDefault="001410CF" w:rsidP="00424195">
      <w:pPr>
        <w:spacing w:line="360" w:lineRule="auto"/>
        <w:rPr>
          <w:sz w:val="22"/>
          <w:szCs w:val="22"/>
        </w:rPr>
      </w:pPr>
    </w:p>
    <w:p w14:paraId="01C2B022" w14:textId="77777777" w:rsidR="00AA7225" w:rsidRPr="003D4192" w:rsidRDefault="00AA7225" w:rsidP="00424195">
      <w:pPr>
        <w:pStyle w:val="elisa"/>
        <w:numPr>
          <w:ilvl w:val="0"/>
          <w:numId w:val="0"/>
        </w:numPr>
        <w:rPr>
          <w:rFonts w:cs="Times New Roman"/>
          <w:szCs w:val="22"/>
        </w:rPr>
      </w:pPr>
    </w:p>
    <w:p w14:paraId="6E5F60FC" w14:textId="7BA5022E" w:rsidR="00082B23" w:rsidRPr="00F23FC3" w:rsidRDefault="004B2B68" w:rsidP="00F23FC3">
      <w:pPr>
        <w:pStyle w:val="elisa"/>
        <w:jc w:val="center"/>
        <w:rPr>
          <w:rFonts w:cs="Times New Roman"/>
          <w:b/>
          <w:bCs/>
          <w:szCs w:val="22"/>
        </w:rPr>
      </w:pPr>
      <w:bookmarkStart w:id="91" w:name="_Toc13150641"/>
      <w:r w:rsidRPr="003D4192">
        <w:rPr>
          <w:rFonts w:cs="Times New Roman"/>
          <w:b/>
          <w:bCs/>
          <w:szCs w:val="22"/>
        </w:rPr>
        <w:lastRenderedPageBreak/>
        <w:t>RESULTADOS</w:t>
      </w:r>
      <w:bookmarkEnd w:id="91"/>
    </w:p>
    <w:p w14:paraId="1941DC3F" w14:textId="507AF8B5" w:rsidR="00D45E15" w:rsidRPr="003D4192" w:rsidRDefault="00F13DE1" w:rsidP="00C6698B">
      <w:pPr>
        <w:pStyle w:val="elisa"/>
        <w:numPr>
          <w:ilvl w:val="1"/>
          <w:numId w:val="1"/>
        </w:numPr>
        <w:rPr>
          <w:rFonts w:cs="Times New Roman"/>
          <w:b/>
          <w:bCs/>
          <w:szCs w:val="22"/>
        </w:rPr>
      </w:pPr>
      <w:bookmarkStart w:id="92" w:name="_Toc13150642"/>
      <w:r>
        <w:rPr>
          <w:rFonts w:cs="Times New Roman"/>
          <w:b/>
          <w:bCs/>
          <w:szCs w:val="22"/>
        </w:rPr>
        <w:t xml:space="preserve">Determinación de </w:t>
      </w:r>
      <w:proofErr w:type="spellStart"/>
      <w:r w:rsidR="00D45E15" w:rsidRPr="003D4192">
        <w:rPr>
          <w:rFonts w:cs="Times New Roman"/>
          <w:b/>
          <w:bCs/>
          <w:szCs w:val="22"/>
        </w:rPr>
        <w:t>miRNA</w:t>
      </w:r>
      <w:r>
        <w:rPr>
          <w:rFonts w:cs="Times New Roman"/>
          <w:b/>
          <w:bCs/>
          <w:szCs w:val="22"/>
        </w:rPr>
        <w:t>s</w:t>
      </w:r>
      <w:bookmarkEnd w:id="92"/>
      <w:proofErr w:type="spellEnd"/>
    </w:p>
    <w:p w14:paraId="17B3DA6A" w14:textId="11B42069" w:rsidR="00D45E15" w:rsidRPr="003D4192" w:rsidRDefault="00D45E15" w:rsidP="00153EBC">
      <w:pPr>
        <w:pStyle w:val="elisa"/>
        <w:numPr>
          <w:ilvl w:val="1"/>
          <w:numId w:val="12"/>
        </w:numPr>
        <w:rPr>
          <w:rFonts w:cs="Times New Roman"/>
          <w:b/>
          <w:bCs/>
          <w:szCs w:val="22"/>
        </w:rPr>
      </w:pPr>
      <w:bookmarkStart w:id="93" w:name="_Toc13150643"/>
      <w:r w:rsidRPr="003D4192">
        <w:rPr>
          <w:rFonts w:cs="Times New Roman"/>
          <w:b/>
          <w:bCs/>
          <w:szCs w:val="22"/>
        </w:rPr>
        <w:t xml:space="preserve">Análisis de los Componentes Principales (PCA) de los </w:t>
      </w:r>
      <w:proofErr w:type="spellStart"/>
      <w:r w:rsidRPr="003D4192">
        <w:rPr>
          <w:rFonts w:cs="Times New Roman"/>
          <w:b/>
          <w:bCs/>
          <w:szCs w:val="22"/>
        </w:rPr>
        <w:t>RNAs</w:t>
      </w:r>
      <w:proofErr w:type="spellEnd"/>
      <w:r w:rsidRPr="003D4192">
        <w:rPr>
          <w:rFonts w:cs="Times New Roman"/>
          <w:b/>
          <w:bCs/>
          <w:szCs w:val="22"/>
        </w:rPr>
        <w:t xml:space="preserve"> no codificantes</w:t>
      </w:r>
      <w:bookmarkEnd w:id="93"/>
      <w:r w:rsidRPr="003D4192">
        <w:rPr>
          <w:rFonts w:cs="Times New Roman"/>
          <w:b/>
          <w:bCs/>
          <w:szCs w:val="22"/>
        </w:rPr>
        <w:t xml:space="preserve"> </w:t>
      </w:r>
    </w:p>
    <w:p w14:paraId="4783BF35" w14:textId="62868FC3" w:rsidR="00A335EB" w:rsidRDefault="00D45E15" w:rsidP="00CC0F1D">
      <w:pPr>
        <w:spacing w:line="360" w:lineRule="auto"/>
        <w:jc w:val="both"/>
        <w:rPr>
          <w:color w:val="FF0000"/>
          <w:sz w:val="22"/>
          <w:szCs w:val="22"/>
        </w:rPr>
      </w:pPr>
      <w:r w:rsidRPr="003D4192">
        <w:rPr>
          <w:sz w:val="22"/>
          <w:szCs w:val="22"/>
        </w:rPr>
        <w:t xml:space="preserve">El análisis de los componentes principales de todos los </w:t>
      </w:r>
      <w:proofErr w:type="spellStart"/>
      <w:r w:rsidRPr="003D4192">
        <w:rPr>
          <w:sz w:val="22"/>
          <w:szCs w:val="22"/>
        </w:rPr>
        <w:t>RN</w:t>
      </w:r>
      <w:commentRangeStart w:id="94"/>
      <w:r w:rsidRPr="003D4192">
        <w:rPr>
          <w:sz w:val="22"/>
          <w:szCs w:val="22"/>
        </w:rPr>
        <w:t>a</w:t>
      </w:r>
      <w:commentRangeEnd w:id="94"/>
      <w:r w:rsidR="001961C0">
        <w:rPr>
          <w:rStyle w:val="Refdecomentario"/>
          <w:rFonts w:asciiTheme="minorHAnsi" w:eastAsiaTheme="minorEastAsia" w:hAnsiTheme="minorHAnsi" w:cstheme="minorBidi"/>
          <w:lang w:eastAsia="en-US"/>
        </w:rPr>
        <w:commentReference w:id="94"/>
      </w:r>
      <w:r w:rsidRPr="003D4192">
        <w:rPr>
          <w:sz w:val="22"/>
          <w:szCs w:val="22"/>
        </w:rPr>
        <w:t>s</w:t>
      </w:r>
      <w:proofErr w:type="spellEnd"/>
      <w:r w:rsidRPr="003D4192">
        <w:rPr>
          <w:sz w:val="22"/>
          <w:szCs w:val="22"/>
        </w:rPr>
        <w:t xml:space="preserve"> no codificantes obtenidos a través del </w:t>
      </w:r>
      <w:proofErr w:type="spellStart"/>
      <w:r w:rsidRPr="003D4192">
        <w:rPr>
          <w:sz w:val="22"/>
          <w:szCs w:val="22"/>
        </w:rPr>
        <w:t>GeneChip</w:t>
      </w:r>
      <w:proofErr w:type="spellEnd"/>
      <w:r w:rsidRPr="003D4192">
        <w:rPr>
          <w:sz w:val="22"/>
          <w:szCs w:val="22"/>
        </w:rPr>
        <w:t xml:space="preserve">® </w:t>
      </w:r>
      <w:proofErr w:type="spellStart"/>
      <w:r w:rsidRPr="003D4192">
        <w:rPr>
          <w:sz w:val="22"/>
          <w:szCs w:val="22"/>
        </w:rPr>
        <w:t>miRNA</w:t>
      </w:r>
      <w:proofErr w:type="spellEnd"/>
      <w:r w:rsidRPr="003D4192">
        <w:rPr>
          <w:sz w:val="22"/>
          <w:szCs w:val="22"/>
        </w:rPr>
        <w:t xml:space="preserve"> </w:t>
      </w:r>
      <w:r w:rsidR="002529A3" w:rsidRPr="00CC0F1D">
        <w:rPr>
          <w:color w:val="000000" w:themeColor="text1"/>
          <w:sz w:val="22"/>
          <w:szCs w:val="22"/>
        </w:rPr>
        <w:t>4</w:t>
      </w:r>
      <w:r w:rsidRPr="00CC0F1D">
        <w:rPr>
          <w:color w:val="000000" w:themeColor="text1"/>
          <w:sz w:val="22"/>
          <w:szCs w:val="22"/>
        </w:rPr>
        <w:t xml:space="preserve">.0 </w:t>
      </w:r>
      <w:r w:rsidRPr="003D4192">
        <w:rPr>
          <w:sz w:val="22"/>
          <w:szCs w:val="22"/>
        </w:rPr>
        <w:t xml:space="preserve">Array nos mostró que </w:t>
      </w:r>
      <w:r w:rsidR="00A335EB">
        <w:rPr>
          <w:sz w:val="22"/>
          <w:szCs w:val="22"/>
        </w:rPr>
        <w:t xml:space="preserve">el grupo de </w:t>
      </w:r>
      <w:proofErr w:type="spellStart"/>
      <w:r w:rsidR="00A335EB">
        <w:rPr>
          <w:sz w:val="22"/>
          <w:szCs w:val="22"/>
        </w:rPr>
        <w:t>VEs</w:t>
      </w:r>
      <w:proofErr w:type="spellEnd"/>
      <w:r w:rsidR="00A335EB">
        <w:rPr>
          <w:sz w:val="22"/>
          <w:szCs w:val="22"/>
        </w:rPr>
        <w:t xml:space="preserve"> procedentes de células mononucleares tratadas con genisteína presentaba un patrón de expresión diferente al comprarlo con el grupo control. Esto se observa en la Figura 4 donde la elipse azul que engloba al grupo de genisteína se encuentra en una direccionalidad distinta que la figura representada en gris, correspondiente al grupo control.</w:t>
      </w:r>
      <w:r w:rsidR="005B3476">
        <w:rPr>
          <w:sz w:val="22"/>
          <w:szCs w:val="22"/>
        </w:rPr>
        <w:t xml:space="preserve"> </w:t>
      </w:r>
      <w:commentRangeStart w:id="95"/>
      <w:r w:rsidR="005B3476">
        <w:rPr>
          <w:sz w:val="22"/>
          <w:szCs w:val="22"/>
        </w:rPr>
        <w:t>Lo cual indica,,,,,</w:t>
      </w:r>
      <w:commentRangeEnd w:id="95"/>
      <w:r w:rsidR="005B3476">
        <w:rPr>
          <w:rStyle w:val="Refdecomentario"/>
          <w:rFonts w:asciiTheme="minorHAnsi" w:eastAsiaTheme="minorEastAsia" w:hAnsiTheme="minorHAnsi" w:cstheme="minorBidi"/>
          <w:lang w:eastAsia="en-US"/>
        </w:rPr>
        <w:commentReference w:id="95"/>
      </w:r>
    </w:p>
    <w:p w14:paraId="13151491" w14:textId="39578086" w:rsidR="00B044CB" w:rsidRPr="003D4192" w:rsidRDefault="00CC0F1D" w:rsidP="00CC0F1D">
      <w:pPr>
        <w:spacing w:line="360" w:lineRule="auto"/>
        <w:jc w:val="center"/>
        <w:rPr>
          <w:color w:val="FF0000"/>
          <w:sz w:val="22"/>
          <w:szCs w:val="22"/>
        </w:rPr>
      </w:pPr>
      <w:r w:rsidRPr="00CC0F1D">
        <w:rPr>
          <w:noProof/>
          <w:color w:val="FF0000"/>
          <w:sz w:val="22"/>
          <w:szCs w:val="22"/>
        </w:rPr>
        <w:drawing>
          <wp:inline distT="0" distB="0" distL="0" distR="0" wp14:anchorId="6CEA75EF" wp14:editId="633FE932">
            <wp:extent cx="3297555" cy="2769057"/>
            <wp:effectExtent l="0" t="0" r="4445" b="0"/>
            <wp:docPr id="14338" name="6 Imagen" descr="PCA2.jpeg">
              <a:extLst xmlns:a="http://schemas.openxmlformats.org/drawingml/2006/main">
                <a:ext uri="{FF2B5EF4-FFF2-40B4-BE49-F238E27FC236}">
                  <a16:creationId xmlns:a16="http://schemas.microsoft.com/office/drawing/2014/main" id="{4A1E1429-8E10-2B48-B604-02D10F6192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6 Imagen" descr="PCA2.jpeg">
                      <a:extLst>
                        <a:ext uri="{FF2B5EF4-FFF2-40B4-BE49-F238E27FC236}">
                          <a16:creationId xmlns:a16="http://schemas.microsoft.com/office/drawing/2014/main" id="{4A1E1429-8E10-2B48-B604-02D10F619286}"/>
                        </a:ext>
                      </a:extLst>
                    </pic:cNvPr>
                    <pic:cNvPicPr>
                      <a:picLocks noChangeAspect="1"/>
                    </pic:cNvPicPr>
                  </pic:nvPicPr>
                  <pic:blipFill>
                    <a:blip r:embed="rId25" cstate="print">
                      <a:extLst>
                        <a:ext uri="{28A0092B-C50C-407E-A947-70E740481C1C}">
                          <a14:useLocalDpi xmlns:a14="http://schemas.microsoft.com/office/drawing/2010/main" val="0"/>
                        </a:ext>
                      </a:extLst>
                    </a:blip>
                    <a:srcRect b="18750"/>
                    <a:stretch>
                      <a:fillRect/>
                    </a:stretch>
                  </pic:blipFill>
                  <pic:spPr bwMode="auto">
                    <a:xfrm>
                      <a:off x="0" y="0"/>
                      <a:ext cx="3339059" cy="2803909"/>
                    </a:xfrm>
                    <a:prstGeom prst="rect">
                      <a:avLst/>
                    </a:prstGeom>
                    <a:noFill/>
                    <a:ln>
                      <a:noFill/>
                    </a:ln>
                  </pic:spPr>
                </pic:pic>
              </a:graphicData>
            </a:graphic>
          </wp:inline>
        </w:drawing>
      </w:r>
    </w:p>
    <w:p w14:paraId="0989FBBB" w14:textId="0D8AFD2B" w:rsidR="00B044CB" w:rsidRPr="003D4192" w:rsidRDefault="00B044CB" w:rsidP="00D45E15">
      <w:pPr>
        <w:spacing w:line="360" w:lineRule="auto"/>
        <w:rPr>
          <w:color w:val="FF0000"/>
          <w:sz w:val="22"/>
          <w:szCs w:val="22"/>
        </w:rPr>
      </w:pPr>
    </w:p>
    <w:p w14:paraId="281F11FF" w14:textId="77777777" w:rsidR="00B044CB" w:rsidRPr="003D4192" w:rsidRDefault="00B044CB" w:rsidP="00D45E15">
      <w:pPr>
        <w:spacing w:line="360" w:lineRule="auto"/>
        <w:rPr>
          <w:sz w:val="22"/>
          <w:szCs w:val="22"/>
        </w:rPr>
      </w:pPr>
    </w:p>
    <w:p w14:paraId="72A0FBE7" w14:textId="44120E9D" w:rsidR="00370A29" w:rsidRDefault="00D45E15" w:rsidP="00F23FC3">
      <w:pPr>
        <w:spacing w:line="360" w:lineRule="auto"/>
        <w:jc w:val="both"/>
        <w:rPr>
          <w:i/>
          <w:iCs/>
          <w:color w:val="000000" w:themeColor="text1"/>
          <w:sz w:val="22"/>
          <w:szCs w:val="22"/>
        </w:rPr>
      </w:pPr>
      <w:r w:rsidRPr="003D4192">
        <w:rPr>
          <w:i/>
          <w:iCs/>
          <w:color w:val="000000" w:themeColor="text1"/>
          <w:sz w:val="22"/>
          <w:szCs w:val="22"/>
        </w:rPr>
        <w:t>Figura 4:</w:t>
      </w:r>
      <w:r w:rsidR="00370A29">
        <w:rPr>
          <w:i/>
          <w:iCs/>
          <w:color w:val="000000" w:themeColor="text1"/>
          <w:sz w:val="22"/>
          <w:szCs w:val="22"/>
        </w:rPr>
        <w:t xml:space="preserve"> </w:t>
      </w:r>
      <w:r w:rsidR="00370A29" w:rsidRPr="003D4192">
        <w:rPr>
          <w:i/>
          <w:iCs/>
          <w:color w:val="000000" w:themeColor="text1"/>
          <w:sz w:val="22"/>
          <w:szCs w:val="22"/>
        </w:rPr>
        <w:t xml:space="preserve">PCA de los </w:t>
      </w:r>
      <w:proofErr w:type="spellStart"/>
      <w:r w:rsidR="00370A29" w:rsidRPr="003D4192">
        <w:rPr>
          <w:i/>
          <w:iCs/>
          <w:color w:val="000000" w:themeColor="text1"/>
          <w:sz w:val="22"/>
          <w:szCs w:val="22"/>
        </w:rPr>
        <w:t>RNAs</w:t>
      </w:r>
      <w:proofErr w:type="spellEnd"/>
      <w:r w:rsidR="00370A29" w:rsidRPr="003D4192">
        <w:rPr>
          <w:i/>
          <w:iCs/>
          <w:color w:val="000000" w:themeColor="text1"/>
          <w:sz w:val="22"/>
          <w:szCs w:val="22"/>
        </w:rPr>
        <w:t xml:space="preserve"> no codificantes </w:t>
      </w:r>
      <w:r w:rsidR="00370A29">
        <w:rPr>
          <w:i/>
          <w:iCs/>
          <w:color w:val="000000" w:themeColor="text1"/>
          <w:sz w:val="22"/>
          <w:szCs w:val="22"/>
        </w:rPr>
        <w:t xml:space="preserve">de </w:t>
      </w:r>
      <w:proofErr w:type="spellStart"/>
      <w:r w:rsidR="00370A29">
        <w:rPr>
          <w:i/>
          <w:iCs/>
          <w:color w:val="000000" w:themeColor="text1"/>
          <w:sz w:val="22"/>
          <w:szCs w:val="22"/>
        </w:rPr>
        <w:t>VEs</w:t>
      </w:r>
      <w:proofErr w:type="spellEnd"/>
      <w:r w:rsidR="00370A29">
        <w:rPr>
          <w:i/>
          <w:iCs/>
          <w:color w:val="000000" w:themeColor="text1"/>
          <w:sz w:val="22"/>
          <w:szCs w:val="22"/>
        </w:rPr>
        <w:t xml:space="preserve"> liberadas por células mononucleares tratadas con genisteína mostraba un patrón diferente a las células tratadas con </w:t>
      </w:r>
      <w:proofErr w:type="spellStart"/>
      <w:r w:rsidR="00370A29">
        <w:rPr>
          <w:i/>
          <w:iCs/>
          <w:color w:val="000000" w:themeColor="text1"/>
          <w:sz w:val="22"/>
          <w:szCs w:val="22"/>
        </w:rPr>
        <w:t>VEs</w:t>
      </w:r>
      <w:proofErr w:type="spellEnd"/>
      <w:r w:rsidR="00370A29">
        <w:rPr>
          <w:i/>
          <w:iCs/>
          <w:color w:val="000000" w:themeColor="text1"/>
          <w:sz w:val="22"/>
          <w:szCs w:val="22"/>
        </w:rPr>
        <w:t xml:space="preserve"> liberadas por células mononucleares tratadas con DMSO.</w:t>
      </w:r>
      <w:r w:rsidRPr="003D4192">
        <w:rPr>
          <w:i/>
          <w:iCs/>
          <w:color w:val="000000" w:themeColor="text1"/>
          <w:sz w:val="22"/>
          <w:szCs w:val="22"/>
        </w:rPr>
        <w:t xml:space="preserve"> Las elipses (en </w:t>
      </w:r>
      <w:r w:rsidR="00CC0F1D">
        <w:rPr>
          <w:i/>
          <w:iCs/>
          <w:color w:val="000000" w:themeColor="text1"/>
          <w:sz w:val="22"/>
          <w:szCs w:val="22"/>
        </w:rPr>
        <w:t>gris</w:t>
      </w:r>
      <w:r w:rsidRPr="003D4192">
        <w:rPr>
          <w:i/>
          <w:iCs/>
          <w:color w:val="000000" w:themeColor="text1"/>
          <w:sz w:val="22"/>
          <w:szCs w:val="22"/>
        </w:rPr>
        <w:t xml:space="preserve">, </w:t>
      </w:r>
      <w:r w:rsidR="00CC0F1D">
        <w:rPr>
          <w:i/>
          <w:iCs/>
          <w:color w:val="000000" w:themeColor="text1"/>
          <w:sz w:val="22"/>
          <w:szCs w:val="22"/>
        </w:rPr>
        <w:t>control y</w:t>
      </w:r>
      <w:r w:rsidRPr="003D4192">
        <w:rPr>
          <w:i/>
          <w:iCs/>
          <w:color w:val="000000" w:themeColor="text1"/>
          <w:sz w:val="22"/>
          <w:szCs w:val="22"/>
        </w:rPr>
        <w:t xml:space="preserve"> en azul</w:t>
      </w:r>
      <w:r w:rsidR="00CC0F1D">
        <w:rPr>
          <w:i/>
          <w:iCs/>
          <w:color w:val="000000" w:themeColor="text1"/>
          <w:sz w:val="22"/>
          <w:szCs w:val="22"/>
        </w:rPr>
        <w:t>, genisteína</w:t>
      </w:r>
      <w:r w:rsidRPr="003D4192">
        <w:rPr>
          <w:i/>
          <w:iCs/>
          <w:color w:val="000000" w:themeColor="text1"/>
          <w:sz w:val="22"/>
          <w:szCs w:val="22"/>
        </w:rPr>
        <w:t>) muestran una direccionalidad distinta en los diferentes grupos basados en las similitudes y diferencias con el patrón de expresión.</w:t>
      </w:r>
    </w:p>
    <w:p w14:paraId="03C78112" w14:textId="77777777" w:rsidR="00525311" w:rsidRPr="003D4192" w:rsidRDefault="00525311" w:rsidP="00F23FC3">
      <w:pPr>
        <w:spacing w:line="360" w:lineRule="auto"/>
        <w:jc w:val="both"/>
        <w:rPr>
          <w:i/>
          <w:iCs/>
          <w:color w:val="000000" w:themeColor="text1"/>
          <w:sz w:val="22"/>
          <w:szCs w:val="22"/>
        </w:rPr>
      </w:pPr>
    </w:p>
    <w:p w14:paraId="7E7A7E74" w14:textId="77777777" w:rsidR="00F23FC3" w:rsidRDefault="00370A29" w:rsidP="00153EBC">
      <w:pPr>
        <w:pStyle w:val="elisa"/>
        <w:numPr>
          <w:ilvl w:val="1"/>
          <w:numId w:val="12"/>
        </w:numPr>
        <w:rPr>
          <w:rFonts w:cs="Times New Roman"/>
          <w:b/>
          <w:bCs/>
          <w:szCs w:val="22"/>
        </w:rPr>
      </w:pPr>
      <w:bookmarkStart w:id="96" w:name="_Toc13150644"/>
      <w:proofErr w:type="spellStart"/>
      <w:r>
        <w:rPr>
          <w:rFonts w:cs="Times New Roman"/>
          <w:b/>
          <w:bCs/>
          <w:szCs w:val="22"/>
        </w:rPr>
        <w:t>Heatmap</w:t>
      </w:r>
      <w:bookmarkEnd w:id="96"/>
      <w:proofErr w:type="spellEnd"/>
    </w:p>
    <w:p w14:paraId="512F9089" w14:textId="6746D57C" w:rsidR="00A335EB" w:rsidRPr="00F23FC3" w:rsidRDefault="00F228CF" w:rsidP="00AA7225">
      <w:pPr>
        <w:spacing w:line="360" w:lineRule="auto"/>
        <w:jc w:val="both"/>
        <w:rPr>
          <w:b/>
          <w:bCs/>
          <w:sz w:val="22"/>
          <w:szCs w:val="22"/>
        </w:rPr>
      </w:pPr>
      <w:bookmarkStart w:id="97" w:name="_Hlk13058949"/>
      <w:r w:rsidRPr="00F23FC3">
        <w:rPr>
          <w:sz w:val="22"/>
          <w:szCs w:val="22"/>
        </w:rPr>
        <w:t>A partir del</w:t>
      </w:r>
      <w:r w:rsidR="00A335EB" w:rsidRPr="00F23FC3">
        <w:rPr>
          <w:sz w:val="22"/>
          <w:szCs w:val="22"/>
        </w:rPr>
        <w:t xml:space="preserve"> análisis</w:t>
      </w:r>
      <w:r w:rsidR="00C94781">
        <w:rPr>
          <w:sz w:val="22"/>
          <w:szCs w:val="22"/>
        </w:rPr>
        <w:t xml:space="preserve"> del</w:t>
      </w:r>
      <w:r w:rsidR="00A335EB" w:rsidRPr="00F23FC3">
        <w:rPr>
          <w:sz w:val="22"/>
          <w:szCs w:val="22"/>
        </w:rPr>
        <w:t xml:space="preserve"> </w:t>
      </w:r>
      <w:r w:rsidR="00C94781" w:rsidRPr="00C94781">
        <w:rPr>
          <w:sz w:val="22"/>
          <w:szCs w:val="22"/>
        </w:rPr>
        <w:t>filtrado</w:t>
      </w:r>
      <w:r w:rsidR="00C94781">
        <w:rPr>
          <w:sz w:val="22"/>
          <w:szCs w:val="22"/>
        </w:rPr>
        <w:t>,</w:t>
      </w:r>
      <w:r w:rsidR="00C94781" w:rsidRPr="00C94781">
        <w:rPr>
          <w:sz w:val="22"/>
          <w:szCs w:val="22"/>
        </w:rPr>
        <w:t xml:space="preserve"> usando un p valor 0.5 y </w:t>
      </w:r>
      <w:proofErr w:type="spellStart"/>
      <w:r w:rsidR="00C94781" w:rsidRPr="00C94781">
        <w:rPr>
          <w:sz w:val="22"/>
          <w:szCs w:val="22"/>
        </w:rPr>
        <w:t>fold</w:t>
      </w:r>
      <w:proofErr w:type="spellEnd"/>
      <w:r w:rsidR="00C94781" w:rsidRPr="00C94781">
        <w:rPr>
          <w:sz w:val="22"/>
          <w:szCs w:val="22"/>
        </w:rPr>
        <w:t xml:space="preserve"> </w:t>
      </w:r>
      <w:proofErr w:type="spellStart"/>
      <w:r w:rsidR="00C94781" w:rsidRPr="00C94781">
        <w:rPr>
          <w:sz w:val="22"/>
          <w:szCs w:val="22"/>
        </w:rPr>
        <w:t>chage</w:t>
      </w:r>
      <w:proofErr w:type="spellEnd"/>
      <w:r w:rsidR="00C94781" w:rsidRPr="00C94781">
        <w:rPr>
          <w:sz w:val="22"/>
          <w:szCs w:val="22"/>
        </w:rPr>
        <w:t xml:space="preserve"> 1.8</w:t>
      </w:r>
      <w:r w:rsidR="00C94781">
        <w:rPr>
          <w:sz w:val="22"/>
          <w:szCs w:val="22"/>
        </w:rPr>
        <w:t xml:space="preserve">, </w:t>
      </w:r>
      <w:r w:rsidR="00A335EB" w:rsidRPr="00F23FC3">
        <w:rPr>
          <w:sz w:val="22"/>
          <w:szCs w:val="22"/>
        </w:rPr>
        <w:t xml:space="preserve">de todos los </w:t>
      </w:r>
      <w:proofErr w:type="spellStart"/>
      <w:r w:rsidR="00A335EB" w:rsidRPr="00F23FC3">
        <w:rPr>
          <w:sz w:val="22"/>
          <w:szCs w:val="22"/>
        </w:rPr>
        <w:t>RN</w:t>
      </w:r>
      <w:commentRangeStart w:id="98"/>
      <w:r w:rsidR="00A335EB" w:rsidRPr="00F23FC3">
        <w:rPr>
          <w:sz w:val="22"/>
          <w:szCs w:val="22"/>
        </w:rPr>
        <w:t>a</w:t>
      </w:r>
      <w:commentRangeEnd w:id="98"/>
      <w:r w:rsidR="002814A2">
        <w:rPr>
          <w:rStyle w:val="Refdecomentario"/>
          <w:rFonts w:asciiTheme="minorHAnsi" w:eastAsiaTheme="minorEastAsia" w:hAnsiTheme="minorHAnsi" w:cstheme="minorBidi"/>
          <w:lang w:eastAsia="en-US"/>
        </w:rPr>
        <w:commentReference w:id="98"/>
      </w:r>
      <w:r w:rsidR="00A335EB" w:rsidRPr="00F23FC3">
        <w:rPr>
          <w:sz w:val="22"/>
          <w:szCs w:val="22"/>
        </w:rPr>
        <w:t>s</w:t>
      </w:r>
      <w:proofErr w:type="spellEnd"/>
      <w:r w:rsidR="00A335EB" w:rsidRPr="00F23FC3">
        <w:rPr>
          <w:sz w:val="22"/>
          <w:szCs w:val="22"/>
        </w:rPr>
        <w:t xml:space="preserve"> no codificantes obtenidos a través del </w:t>
      </w:r>
      <w:proofErr w:type="spellStart"/>
      <w:r w:rsidR="00A335EB" w:rsidRPr="00F23FC3">
        <w:rPr>
          <w:sz w:val="22"/>
          <w:szCs w:val="22"/>
        </w:rPr>
        <w:t>GeneChip</w:t>
      </w:r>
      <w:proofErr w:type="spellEnd"/>
      <w:r w:rsidR="00A335EB" w:rsidRPr="00F23FC3">
        <w:rPr>
          <w:sz w:val="22"/>
          <w:szCs w:val="22"/>
        </w:rPr>
        <w:t xml:space="preserve">® </w:t>
      </w:r>
      <w:proofErr w:type="spellStart"/>
      <w:r w:rsidR="00A335EB" w:rsidRPr="00F23FC3">
        <w:rPr>
          <w:sz w:val="22"/>
          <w:szCs w:val="22"/>
        </w:rPr>
        <w:t>miRNA</w:t>
      </w:r>
      <w:proofErr w:type="spellEnd"/>
      <w:r w:rsidR="00A335EB" w:rsidRPr="00F23FC3">
        <w:rPr>
          <w:sz w:val="22"/>
          <w:szCs w:val="22"/>
        </w:rPr>
        <w:t xml:space="preserve"> </w:t>
      </w:r>
      <w:r w:rsidR="00A335EB" w:rsidRPr="00F23FC3">
        <w:rPr>
          <w:color w:val="000000" w:themeColor="text1"/>
          <w:sz w:val="22"/>
          <w:szCs w:val="22"/>
        </w:rPr>
        <w:t xml:space="preserve">4.0 </w:t>
      </w:r>
      <w:r w:rsidR="00A335EB" w:rsidRPr="00F23FC3">
        <w:rPr>
          <w:sz w:val="22"/>
          <w:szCs w:val="22"/>
        </w:rPr>
        <w:t xml:space="preserve">Array </w:t>
      </w:r>
      <w:r w:rsidRPr="00F23FC3">
        <w:rPr>
          <w:sz w:val="22"/>
          <w:szCs w:val="22"/>
        </w:rPr>
        <w:t>adquirimos</w:t>
      </w:r>
      <w:r w:rsidR="00A335EB" w:rsidRPr="00F23FC3">
        <w:rPr>
          <w:sz w:val="22"/>
          <w:szCs w:val="22"/>
        </w:rPr>
        <w:t xml:space="preserve"> otro </w:t>
      </w:r>
      <w:commentRangeStart w:id="99"/>
      <w:proofErr w:type="spellStart"/>
      <w:r w:rsidR="00A335EB" w:rsidRPr="00F23FC3">
        <w:rPr>
          <w:sz w:val="22"/>
          <w:szCs w:val="22"/>
        </w:rPr>
        <w:t>resulado</w:t>
      </w:r>
      <w:bookmarkEnd w:id="97"/>
      <w:commentRangeEnd w:id="99"/>
      <w:proofErr w:type="spellEnd"/>
      <w:r w:rsidR="002814A2">
        <w:rPr>
          <w:rStyle w:val="Refdecomentario"/>
          <w:rFonts w:asciiTheme="minorHAnsi" w:eastAsiaTheme="minorEastAsia" w:hAnsiTheme="minorHAnsi" w:cstheme="minorBidi"/>
          <w:lang w:eastAsia="en-US"/>
        </w:rPr>
        <w:commentReference w:id="99"/>
      </w:r>
      <w:r w:rsidRPr="00F23FC3">
        <w:rPr>
          <w:sz w:val="22"/>
          <w:szCs w:val="22"/>
        </w:rPr>
        <w:t>:</w:t>
      </w:r>
      <w:r w:rsidR="00A335EB" w:rsidRPr="00F23FC3">
        <w:rPr>
          <w:sz w:val="22"/>
          <w:szCs w:val="22"/>
        </w:rPr>
        <w:t xml:space="preserve"> </w:t>
      </w:r>
      <w:bookmarkStart w:id="100" w:name="_Hlk13059022"/>
      <w:r w:rsidR="00A335EB" w:rsidRPr="00F23FC3">
        <w:rPr>
          <w:sz w:val="22"/>
          <w:szCs w:val="22"/>
        </w:rPr>
        <w:t xml:space="preserve">los </w:t>
      </w:r>
      <w:proofErr w:type="spellStart"/>
      <w:r w:rsidR="00A335EB" w:rsidRPr="00F23FC3">
        <w:rPr>
          <w:sz w:val="22"/>
          <w:szCs w:val="22"/>
        </w:rPr>
        <w:t>miRNAs</w:t>
      </w:r>
      <w:proofErr w:type="spellEnd"/>
      <w:r w:rsidR="00A335EB" w:rsidRPr="00F23FC3">
        <w:rPr>
          <w:sz w:val="22"/>
          <w:szCs w:val="22"/>
        </w:rPr>
        <w:t xml:space="preserve"> presentes en las </w:t>
      </w:r>
      <w:proofErr w:type="spellStart"/>
      <w:r w:rsidR="00A335EB" w:rsidRPr="00F23FC3">
        <w:rPr>
          <w:sz w:val="22"/>
          <w:szCs w:val="22"/>
        </w:rPr>
        <w:t>VEs</w:t>
      </w:r>
      <w:proofErr w:type="spellEnd"/>
      <w:r w:rsidR="00A335EB" w:rsidRPr="00F23FC3">
        <w:rPr>
          <w:sz w:val="22"/>
          <w:szCs w:val="22"/>
        </w:rPr>
        <w:t xml:space="preserve"> liberadas por células mononucleares tratadas con genisteína</w:t>
      </w:r>
      <w:r w:rsidRPr="00F23FC3">
        <w:rPr>
          <w:sz w:val="22"/>
          <w:szCs w:val="22"/>
        </w:rPr>
        <w:t xml:space="preserve"> </w:t>
      </w:r>
      <w:bookmarkEnd w:id="100"/>
      <w:r w:rsidRPr="00F23FC3">
        <w:rPr>
          <w:sz w:val="22"/>
          <w:szCs w:val="22"/>
        </w:rPr>
        <w:t xml:space="preserve">(Figura 5). El </w:t>
      </w:r>
      <w:proofErr w:type="spellStart"/>
      <w:r w:rsidRPr="00F23FC3">
        <w:rPr>
          <w:sz w:val="22"/>
          <w:szCs w:val="22"/>
        </w:rPr>
        <w:t>heatmap</w:t>
      </w:r>
      <w:proofErr w:type="spellEnd"/>
      <w:r w:rsidRPr="00F23FC3">
        <w:rPr>
          <w:sz w:val="22"/>
          <w:szCs w:val="22"/>
        </w:rPr>
        <w:t xml:space="preserve"> nos mostró que las </w:t>
      </w:r>
      <w:proofErr w:type="spellStart"/>
      <w:r w:rsidRPr="00F23FC3">
        <w:rPr>
          <w:sz w:val="22"/>
          <w:szCs w:val="22"/>
        </w:rPr>
        <w:t>VEs</w:t>
      </w:r>
      <w:proofErr w:type="spellEnd"/>
      <w:r w:rsidRPr="00F23FC3">
        <w:rPr>
          <w:sz w:val="22"/>
          <w:szCs w:val="22"/>
        </w:rPr>
        <w:t xml:space="preserve"> contenían en su interior 17 </w:t>
      </w:r>
      <w:proofErr w:type="spellStart"/>
      <w:r w:rsidRPr="00F23FC3">
        <w:rPr>
          <w:sz w:val="22"/>
          <w:szCs w:val="22"/>
        </w:rPr>
        <w:t>miRNAs</w:t>
      </w:r>
      <w:proofErr w:type="spellEnd"/>
      <w:r w:rsidRPr="00F23FC3">
        <w:rPr>
          <w:sz w:val="22"/>
          <w:szCs w:val="22"/>
        </w:rPr>
        <w:t xml:space="preserve"> </w:t>
      </w:r>
      <w:proofErr w:type="spellStart"/>
      <w:r w:rsidRPr="00F23FC3">
        <w:rPr>
          <w:sz w:val="22"/>
          <w:szCs w:val="22"/>
        </w:rPr>
        <w:t>infraexpresados</w:t>
      </w:r>
      <w:proofErr w:type="spellEnd"/>
      <w:r w:rsidRPr="00F23FC3">
        <w:rPr>
          <w:sz w:val="22"/>
          <w:szCs w:val="22"/>
        </w:rPr>
        <w:t xml:space="preserve"> y 1 </w:t>
      </w:r>
      <w:proofErr w:type="spellStart"/>
      <w:r w:rsidRPr="00F23FC3">
        <w:rPr>
          <w:sz w:val="22"/>
          <w:szCs w:val="22"/>
        </w:rPr>
        <w:t>sobreexpresado</w:t>
      </w:r>
      <w:proofErr w:type="spellEnd"/>
      <w:r w:rsidRPr="00F23FC3">
        <w:rPr>
          <w:sz w:val="22"/>
          <w:szCs w:val="22"/>
        </w:rPr>
        <w:t xml:space="preserve"> (rojo).</w:t>
      </w:r>
    </w:p>
    <w:p w14:paraId="36A227CB" w14:textId="24ECC4A8" w:rsidR="00370A29" w:rsidRDefault="00370A29" w:rsidP="00C6698B">
      <w:r w:rsidRPr="00370A29">
        <w:rPr>
          <w:noProof/>
        </w:rPr>
        <w:drawing>
          <wp:inline distT="0" distB="0" distL="0" distR="0" wp14:anchorId="2CA346FA" wp14:editId="2C34D58E">
            <wp:extent cx="4897120" cy="3080385"/>
            <wp:effectExtent l="0" t="0" r="0" b="4445"/>
            <wp:docPr id="15362" name="13 Marcador de contenido" descr="HEATMAP CON COLORES.jpeg">
              <a:extLst xmlns:a="http://schemas.openxmlformats.org/drawingml/2006/main">
                <a:ext uri="{FF2B5EF4-FFF2-40B4-BE49-F238E27FC236}">
                  <a16:creationId xmlns:a16="http://schemas.microsoft.com/office/drawing/2014/main" id="{0AE1F4F6-F77D-C143-8AFC-9A54F4532DA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362" name="13 Marcador de contenido" descr="HEATMAP CON COLORES.jpeg">
                      <a:extLst>
                        <a:ext uri="{FF2B5EF4-FFF2-40B4-BE49-F238E27FC236}">
                          <a16:creationId xmlns:a16="http://schemas.microsoft.com/office/drawing/2014/main" id="{0AE1F4F6-F77D-C143-8AFC-9A54F4532DA5}"/>
                        </a:ext>
                      </a:extLst>
                    </pic:cNvPr>
                    <pic:cNvPicPr>
                      <a:picLocks noGrp="1"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97120" cy="3080385"/>
                    </a:xfrm>
                    <a:prstGeom prst="rect">
                      <a:avLst/>
                    </a:prstGeom>
                    <a:noFill/>
                    <a:ln>
                      <a:noFill/>
                    </a:ln>
                  </pic:spPr>
                </pic:pic>
              </a:graphicData>
            </a:graphic>
          </wp:inline>
        </w:drawing>
      </w:r>
    </w:p>
    <w:p w14:paraId="2A411EB3" w14:textId="4A6026F9" w:rsidR="00370A29" w:rsidRDefault="00370A29" w:rsidP="00370A29">
      <w:pPr>
        <w:spacing w:line="360" w:lineRule="auto"/>
        <w:jc w:val="both"/>
        <w:rPr>
          <w:i/>
          <w:iCs/>
          <w:sz w:val="22"/>
          <w:szCs w:val="22"/>
        </w:rPr>
      </w:pPr>
      <w:r w:rsidRPr="00370A29">
        <w:rPr>
          <w:i/>
          <w:iCs/>
          <w:sz w:val="22"/>
          <w:szCs w:val="22"/>
        </w:rPr>
        <w:t xml:space="preserve">Figura 5: Representación de los </w:t>
      </w:r>
      <w:proofErr w:type="spellStart"/>
      <w:r w:rsidRPr="00370A29">
        <w:rPr>
          <w:i/>
          <w:iCs/>
          <w:sz w:val="22"/>
          <w:szCs w:val="22"/>
        </w:rPr>
        <w:t>RNAs</w:t>
      </w:r>
      <w:proofErr w:type="spellEnd"/>
      <w:r w:rsidRPr="00370A29">
        <w:rPr>
          <w:i/>
          <w:iCs/>
          <w:sz w:val="22"/>
          <w:szCs w:val="22"/>
        </w:rPr>
        <w:t xml:space="preserve"> </w:t>
      </w:r>
      <w:proofErr w:type="spellStart"/>
      <w:r w:rsidRPr="00370A29">
        <w:rPr>
          <w:i/>
          <w:iCs/>
          <w:sz w:val="22"/>
          <w:szCs w:val="22"/>
        </w:rPr>
        <w:t>infraexpresados</w:t>
      </w:r>
      <w:proofErr w:type="spellEnd"/>
      <w:r w:rsidRPr="00370A29">
        <w:rPr>
          <w:i/>
          <w:iCs/>
          <w:sz w:val="22"/>
          <w:szCs w:val="22"/>
        </w:rPr>
        <w:t xml:space="preserve"> </w:t>
      </w:r>
      <w:r w:rsidR="00A335EB">
        <w:rPr>
          <w:i/>
          <w:iCs/>
          <w:sz w:val="22"/>
          <w:szCs w:val="22"/>
        </w:rPr>
        <w:t>(</w:t>
      </w:r>
      <w:r w:rsidRPr="00370A29">
        <w:rPr>
          <w:i/>
          <w:iCs/>
          <w:sz w:val="22"/>
          <w:szCs w:val="22"/>
        </w:rPr>
        <w:t>azul</w:t>
      </w:r>
      <w:r w:rsidR="00A335EB">
        <w:rPr>
          <w:i/>
          <w:iCs/>
          <w:sz w:val="22"/>
          <w:szCs w:val="22"/>
        </w:rPr>
        <w:t>)</w:t>
      </w:r>
      <w:r w:rsidRPr="00370A29">
        <w:rPr>
          <w:i/>
          <w:iCs/>
          <w:sz w:val="22"/>
          <w:szCs w:val="22"/>
        </w:rPr>
        <w:t xml:space="preserve"> y </w:t>
      </w:r>
      <w:proofErr w:type="spellStart"/>
      <w:r w:rsidR="00A335EB">
        <w:rPr>
          <w:i/>
          <w:iCs/>
          <w:sz w:val="22"/>
          <w:szCs w:val="22"/>
        </w:rPr>
        <w:t>sobreexpresados</w:t>
      </w:r>
      <w:proofErr w:type="spellEnd"/>
      <w:r w:rsidR="00A335EB">
        <w:rPr>
          <w:i/>
          <w:iCs/>
          <w:sz w:val="22"/>
          <w:szCs w:val="22"/>
        </w:rPr>
        <w:t xml:space="preserve"> (</w:t>
      </w:r>
      <w:r w:rsidRPr="00370A29">
        <w:rPr>
          <w:i/>
          <w:iCs/>
          <w:sz w:val="22"/>
          <w:szCs w:val="22"/>
        </w:rPr>
        <w:t xml:space="preserve">en degradación </w:t>
      </w:r>
      <w:r w:rsidR="00A335EB">
        <w:rPr>
          <w:i/>
          <w:iCs/>
          <w:sz w:val="22"/>
          <w:szCs w:val="22"/>
        </w:rPr>
        <w:t>hacia el color rojo)</w:t>
      </w:r>
      <w:r w:rsidRPr="00370A29">
        <w:rPr>
          <w:i/>
          <w:iCs/>
          <w:sz w:val="22"/>
          <w:szCs w:val="22"/>
        </w:rPr>
        <w:t xml:space="preserve"> respecto del control.</w:t>
      </w:r>
    </w:p>
    <w:p w14:paraId="65C3FF6A" w14:textId="77777777" w:rsidR="002814A2" w:rsidRPr="00370A29" w:rsidRDefault="002814A2" w:rsidP="00370A29">
      <w:pPr>
        <w:spacing w:line="360" w:lineRule="auto"/>
        <w:jc w:val="both"/>
        <w:rPr>
          <w:i/>
          <w:iCs/>
          <w:sz w:val="22"/>
          <w:szCs w:val="22"/>
        </w:rPr>
      </w:pPr>
    </w:p>
    <w:p w14:paraId="0CD19FEE" w14:textId="4723FBBE" w:rsidR="00E453EE" w:rsidRPr="003D4192" w:rsidRDefault="00E453EE" w:rsidP="00E453EE">
      <w:pPr>
        <w:spacing w:line="360" w:lineRule="auto"/>
        <w:jc w:val="both"/>
        <w:rPr>
          <w:color w:val="000000" w:themeColor="text1"/>
          <w:sz w:val="22"/>
          <w:szCs w:val="22"/>
        </w:rPr>
      </w:pPr>
      <w:r w:rsidRPr="00E453EE">
        <w:rPr>
          <w:color w:val="000000" w:themeColor="text1"/>
          <w:sz w:val="22"/>
          <w:szCs w:val="22"/>
        </w:rPr>
        <w:t xml:space="preserve">A partir de todos los </w:t>
      </w:r>
      <w:proofErr w:type="spellStart"/>
      <w:r w:rsidRPr="00E453EE">
        <w:rPr>
          <w:color w:val="000000" w:themeColor="text1"/>
          <w:sz w:val="22"/>
          <w:szCs w:val="22"/>
        </w:rPr>
        <w:t>miRN</w:t>
      </w:r>
      <w:commentRangeStart w:id="101"/>
      <w:r w:rsidRPr="00E453EE">
        <w:rPr>
          <w:color w:val="000000" w:themeColor="text1"/>
          <w:sz w:val="22"/>
          <w:szCs w:val="22"/>
        </w:rPr>
        <w:t>a</w:t>
      </w:r>
      <w:commentRangeEnd w:id="101"/>
      <w:r w:rsidR="002814A2">
        <w:rPr>
          <w:rStyle w:val="Refdecomentario"/>
          <w:rFonts w:asciiTheme="minorHAnsi" w:eastAsiaTheme="minorEastAsia" w:hAnsiTheme="minorHAnsi" w:cstheme="minorBidi"/>
          <w:lang w:eastAsia="en-US"/>
        </w:rPr>
        <w:commentReference w:id="101"/>
      </w:r>
      <w:r w:rsidRPr="00E453EE">
        <w:rPr>
          <w:color w:val="000000" w:themeColor="text1"/>
          <w:sz w:val="22"/>
          <w:szCs w:val="22"/>
        </w:rPr>
        <w:t>s</w:t>
      </w:r>
      <w:proofErr w:type="spellEnd"/>
      <w:r w:rsidRPr="00E453EE">
        <w:rPr>
          <w:color w:val="000000" w:themeColor="text1"/>
          <w:sz w:val="22"/>
          <w:szCs w:val="22"/>
        </w:rPr>
        <w:t xml:space="preserve"> obtenidos a través del </w:t>
      </w:r>
      <w:proofErr w:type="spellStart"/>
      <w:r w:rsidRPr="00E453EE">
        <w:rPr>
          <w:color w:val="000000" w:themeColor="text1"/>
          <w:sz w:val="22"/>
          <w:szCs w:val="22"/>
        </w:rPr>
        <w:t>GeneChip</w:t>
      </w:r>
      <w:proofErr w:type="spellEnd"/>
      <w:r w:rsidRPr="00E453EE">
        <w:rPr>
          <w:color w:val="000000" w:themeColor="text1"/>
          <w:sz w:val="22"/>
          <w:szCs w:val="22"/>
        </w:rPr>
        <w:t xml:space="preserve">® </w:t>
      </w:r>
      <w:proofErr w:type="spellStart"/>
      <w:r w:rsidRPr="00E453EE">
        <w:rPr>
          <w:color w:val="000000" w:themeColor="text1"/>
          <w:sz w:val="22"/>
          <w:szCs w:val="22"/>
        </w:rPr>
        <w:t>miRNA</w:t>
      </w:r>
      <w:proofErr w:type="spellEnd"/>
      <w:r w:rsidRPr="00E453EE">
        <w:rPr>
          <w:color w:val="000000" w:themeColor="text1"/>
          <w:sz w:val="22"/>
          <w:szCs w:val="22"/>
        </w:rPr>
        <w:t xml:space="preserve"> 4.0 Array procedimos</w:t>
      </w:r>
      <w:r>
        <w:rPr>
          <w:color w:val="000000" w:themeColor="text1"/>
          <w:sz w:val="22"/>
          <w:szCs w:val="22"/>
        </w:rPr>
        <w:t xml:space="preserve"> </w:t>
      </w:r>
      <w:r w:rsidRPr="00E453EE">
        <w:rPr>
          <w:color w:val="000000" w:themeColor="text1"/>
          <w:sz w:val="22"/>
          <w:szCs w:val="22"/>
        </w:rPr>
        <w:t>a realizar un análisis estadístico mediante el ANOVA de todas las variables. El filtrado se</w:t>
      </w:r>
      <w:r>
        <w:rPr>
          <w:color w:val="000000" w:themeColor="text1"/>
          <w:sz w:val="22"/>
          <w:szCs w:val="22"/>
        </w:rPr>
        <w:t xml:space="preserve"> </w:t>
      </w:r>
      <w:r w:rsidRPr="00E453EE">
        <w:rPr>
          <w:color w:val="000000" w:themeColor="text1"/>
          <w:sz w:val="22"/>
          <w:szCs w:val="22"/>
        </w:rPr>
        <w:t xml:space="preserve">realizó mediante la combinación de un </w:t>
      </w:r>
      <w:proofErr w:type="spellStart"/>
      <w:r w:rsidRPr="00E453EE">
        <w:rPr>
          <w:color w:val="000000" w:themeColor="text1"/>
          <w:sz w:val="22"/>
          <w:szCs w:val="22"/>
        </w:rPr>
        <w:t>fold</w:t>
      </w:r>
      <w:proofErr w:type="spellEnd"/>
      <w:r w:rsidRPr="00E453EE">
        <w:rPr>
          <w:color w:val="000000" w:themeColor="text1"/>
          <w:sz w:val="22"/>
          <w:szCs w:val="22"/>
        </w:rPr>
        <w:t xml:space="preserve"> </w:t>
      </w:r>
      <w:proofErr w:type="spellStart"/>
      <w:r w:rsidRPr="00E453EE">
        <w:rPr>
          <w:color w:val="000000" w:themeColor="text1"/>
          <w:sz w:val="22"/>
          <w:szCs w:val="22"/>
        </w:rPr>
        <w:t>change</w:t>
      </w:r>
      <w:proofErr w:type="spellEnd"/>
      <w:r w:rsidRPr="00E453EE">
        <w:rPr>
          <w:color w:val="000000" w:themeColor="text1"/>
          <w:sz w:val="22"/>
          <w:szCs w:val="22"/>
        </w:rPr>
        <w:t xml:space="preserve"> de |2| y p- valor ≤0.05. Se compararon los</w:t>
      </w:r>
      <w:r>
        <w:rPr>
          <w:color w:val="000000" w:themeColor="text1"/>
          <w:sz w:val="22"/>
          <w:szCs w:val="22"/>
        </w:rPr>
        <w:t xml:space="preserve"> </w:t>
      </w:r>
      <w:proofErr w:type="spellStart"/>
      <w:r w:rsidRPr="00E453EE">
        <w:rPr>
          <w:color w:val="000000" w:themeColor="text1"/>
          <w:sz w:val="22"/>
          <w:szCs w:val="22"/>
        </w:rPr>
        <w:t>miRNAs</w:t>
      </w:r>
      <w:proofErr w:type="spellEnd"/>
      <w:r w:rsidRPr="00E453EE">
        <w:rPr>
          <w:color w:val="000000" w:themeColor="text1"/>
          <w:sz w:val="22"/>
          <w:szCs w:val="22"/>
        </w:rPr>
        <w:t xml:space="preserve"> presentes en las </w:t>
      </w:r>
      <w:proofErr w:type="spellStart"/>
      <w:r w:rsidRPr="00E453EE">
        <w:rPr>
          <w:color w:val="000000" w:themeColor="text1"/>
          <w:sz w:val="22"/>
          <w:szCs w:val="22"/>
        </w:rPr>
        <w:t>VEs</w:t>
      </w:r>
      <w:proofErr w:type="spellEnd"/>
      <w:r w:rsidRPr="00E453EE">
        <w:rPr>
          <w:color w:val="000000" w:themeColor="text1"/>
          <w:sz w:val="22"/>
          <w:szCs w:val="22"/>
        </w:rPr>
        <w:t xml:space="preserve"> liberadas por células mononucleares tratadas con genisteína con</w:t>
      </w:r>
      <w:r>
        <w:rPr>
          <w:color w:val="000000" w:themeColor="text1"/>
          <w:sz w:val="22"/>
          <w:szCs w:val="22"/>
        </w:rPr>
        <w:t xml:space="preserve"> </w:t>
      </w:r>
      <w:r w:rsidRPr="00E453EE">
        <w:rPr>
          <w:color w:val="000000" w:themeColor="text1"/>
          <w:sz w:val="22"/>
          <w:szCs w:val="22"/>
        </w:rPr>
        <w:t>los del grupo control.</w:t>
      </w:r>
      <w:r>
        <w:rPr>
          <w:color w:val="000000" w:themeColor="text1"/>
          <w:sz w:val="22"/>
          <w:szCs w:val="22"/>
        </w:rPr>
        <w:t xml:space="preserve"> Así, i</w:t>
      </w:r>
      <w:r w:rsidRPr="00E453EE">
        <w:rPr>
          <w:color w:val="000000" w:themeColor="text1"/>
          <w:sz w:val="22"/>
          <w:szCs w:val="22"/>
        </w:rPr>
        <w:t xml:space="preserve">dentificamos 18 </w:t>
      </w:r>
      <w:proofErr w:type="spellStart"/>
      <w:r w:rsidRPr="00E453EE">
        <w:rPr>
          <w:color w:val="000000" w:themeColor="text1"/>
          <w:sz w:val="22"/>
          <w:szCs w:val="22"/>
        </w:rPr>
        <w:t>miRNAs</w:t>
      </w:r>
      <w:proofErr w:type="spellEnd"/>
      <w:r w:rsidRPr="00E453EE">
        <w:rPr>
          <w:color w:val="000000" w:themeColor="text1"/>
          <w:sz w:val="22"/>
          <w:szCs w:val="22"/>
        </w:rPr>
        <w:t xml:space="preserve"> no codificantes que cambiaban significativamente cuando</w:t>
      </w:r>
      <w:r>
        <w:rPr>
          <w:color w:val="000000" w:themeColor="text1"/>
          <w:sz w:val="22"/>
          <w:szCs w:val="22"/>
        </w:rPr>
        <w:t xml:space="preserve"> </w:t>
      </w:r>
      <w:r w:rsidRPr="00E453EE">
        <w:rPr>
          <w:color w:val="000000" w:themeColor="text1"/>
          <w:sz w:val="22"/>
          <w:szCs w:val="22"/>
        </w:rPr>
        <w:t>comparábamos el grupo genisteína con el grupo control. De ellos, solo uno se encontraba</w:t>
      </w:r>
      <w:r>
        <w:rPr>
          <w:color w:val="000000" w:themeColor="text1"/>
          <w:sz w:val="22"/>
          <w:szCs w:val="22"/>
        </w:rPr>
        <w:t xml:space="preserve"> </w:t>
      </w:r>
      <w:proofErr w:type="spellStart"/>
      <w:r w:rsidRPr="00E453EE">
        <w:rPr>
          <w:color w:val="000000" w:themeColor="text1"/>
          <w:sz w:val="22"/>
          <w:szCs w:val="22"/>
        </w:rPr>
        <w:t>sobreexpresado</w:t>
      </w:r>
      <w:proofErr w:type="spellEnd"/>
      <w:r w:rsidRPr="00E453EE">
        <w:rPr>
          <w:color w:val="000000" w:themeColor="text1"/>
          <w:sz w:val="22"/>
          <w:szCs w:val="22"/>
        </w:rPr>
        <w:t xml:space="preserve"> y el resto, </w:t>
      </w:r>
      <w:proofErr w:type="spellStart"/>
      <w:r w:rsidRPr="00E453EE">
        <w:rPr>
          <w:color w:val="000000" w:themeColor="text1"/>
          <w:sz w:val="22"/>
          <w:szCs w:val="22"/>
        </w:rPr>
        <w:t>infraexpresados</w:t>
      </w:r>
      <w:proofErr w:type="spellEnd"/>
      <w:r>
        <w:rPr>
          <w:color w:val="000000" w:themeColor="text1"/>
          <w:sz w:val="22"/>
          <w:szCs w:val="22"/>
        </w:rPr>
        <w:t>,</w:t>
      </w:r>
      <w:r w:rsidRPr="00E453EE">
        <w:rPr>
          <w:color w:val="000000" w:themeColor="text1"/>
          <w:sz w:val="22"/>
          <w:szCs w:val="22"/>
        </w:rPr>
        <w:t xml:space="preserve"> los cuales están representados en el </w:t>
      </w:r>
      <w:proofErr w:type="spellStart"/>
      <w:r w:rsidRPr="00E453EE">
        <w:rPr>
          <w:color w:val="000000" w:themeColor="text1"/>
          <w:sz w:val="22"/>
          <w:szCs w:val="22"/>
        </w:rPr>
        <w:t>heatmap</w:t>
      </w:r>
      <w:proofErr w:type="spellEnd"/>
      <w:r w:rsidRPr="00E453EE">
        <w:rPr>
          <w:color w:val="000000" w:themeColor="text1"/>
          <w:sz w:val="22"/>
          <w:szCs w:val="22"/>
        </w:rPr>
        <w:t xml:space="preserve"> (</w:t>
      </w:r>
      <w:r>
        <w:rPr>
          <w:color w:val="000000" w:themeColor="text1"/>
          <w:sz w:val="22"/>
          <w:szCs w:val="22"/>
        </w:rPr>
        <w:t>F</w:t>
      </w:r>
      <w:r w:rsidRPr="00E453EE">
        <w:rPr>
          <w:color w:val="000000" w:themeColor="text1"/>
          <w:sz w:val="22"/>
          <w:szCs w:val="22"/>
        </w:rPr>
        <w:t>igura 5).</w:t>
      </w:r>
      <w:r>
        <w:rPr>
          <w:color w:val="000000" w:themeColor="text1"/>
          <w:sz w:val="22"/>
          <w:szCs w:val="22"/>
        </w:rPr>
        <w:t xml:space="preserve"> De este </w:t>
      </w:r>
      <w:r>
        <w:rPr>
          <w:color w:val="000000" w:themeColor="text1"/>
          <w:sz w:val="22"/>
          <w:szCs w:val="22"/>
        </w:rPr>
        <w:lastRenderedPageBreak/>
        <w:t>modo</w:t>
      </w:r>
      <w:r w:rsidRPr="00E453EE">
        <w:rPr>
          <w:color w:val="000000" w:themeColor="text1"/>
          <w:sz w:val="22"/>
          <w:szCs w:val="22"/>
        </w:rPr>
        <w:t xml:space="preserve">, los </w:t>
      </w:r>
      <w:proofErr w:type="spellStart"/>
      <w:r w:rsidRPr="00E453EE">
        <w:rPr>
          <w:color w:val="000000" w:themeColor="text1"/>
          <w:sz w:val="22"/>
          <w:szCs w:val="22"/>
        </w:rPr>
        <w:t>miRNAs</w:t>
      </w:r>
      <w:proofErr w:type="spellEnd"/>
      <w:r w:rsidRPr="00E453EE">
        <w:rPr>
          <w:color w:val="000000" w:themeColor="text1"/>
          <w:sz w:val="22"/>
          <w:szCs w:val="22"/>
        </w:rPr>
        <w:t xml:space="preserve"> que se encontraron con una expresión diferencial específicamente en el grupo</w:t>
      </w:r>
      <w:r>
        <w:rPr>
          <w:color w:val="000000" w:themeColor="text1"/>
          <w:sz w:val="22"/>
          <w:szCs w:val="22"/>
        </w:rPr>
        <w:t xml:space="preserve"> </w:t>
      </w:r>
      <w:r w:rsidRPr="00E453EE">
        <w:rPr>
          <w:color w:val="000000" w:themeColor="text1"/>
          <w:sz w:val="22"/>
          <w:szCs w:val="22"/>
        </w:rPr>
        <w:t>genisteína comparados con el grupo control se han representado en la Tabla 2, junto con los</w:t>
      </w:r>
      <w:r>
        <w:rPr>
          <w:color w:val="000000" w:themeColor="text1"/>
          <w:sz w:val="22"/>
          <w:szCs w:val="22"/>
        </w:rPr>
        <w:t xml:space="preserve"> </w:t>
      </w:r>
      <w:r w:rsidRPr="00E453EE">
        <w:rPr>
          <w:color w:val="000000" w:themeColor="text1"/>
          <w:sz w:val="22"/>
          <w:szCs w:val="22"/>
        </w:rPr>
        <w:t xml:space="preserve">genes diana de dichos </w:t>
      </w:r>
      <w:proofErr w:type="spellStart"/>
      <w:r w:rsidRPr="00E453EE">
        <w:rPr>
          <w:color w:val="000000" w:themeColor="text1"/>
          <w:sz w:val="22"/>
          <w:szCs w:val="22"/>
        </w:rPr>
        <w:t>miRNA</w:t>
      </w:r>
      <w:proofErr w:type="spellEnd"/>
      <w:r w:rsidRPr="00E453EE">
        <w:rPr>
          <w:color w:val="000000" w:themeColor="text1"/>
          <w:sz w:val="22"/>
          <w:szCs w:val="22"/>
        </w:rPr>
        <w:t xml:space="preserve"> usando la aplicación web de Target </w:t>
      </w:r>
      <w:proofErr w:type="spellStart"/>
      <w:r w:rsidRPr="00E453EE">
        <w:rPr>
          <w:color w:val="000000" w:themeColor="text1"/>
          <w:sz w:val="22"/>
          <w:szCs w:val="22"/>
        </w:rPr>
        <w:t>Scan</w:t>
      </w:r>
      <w:proofErr w:type="spellEnd"/>
      <w:r w:rsidRPr="00E453EE">
        <w:rPr>
          <w:color w:val="000000" w:themeColor="text1"/>
          <w:sz w:val="22"/>
          <w:szCs w:val="22"/>
        </w:rPr>
        <w:t xml:space="preserve"> y</w:t>
      </w:r>
      <w:r>
        <w:rPr>
          <w:color w:val="000000" w:themeColor="text1"/>
          <w:sz w:val="22"/>
          <w:szCs w:val="22"/>
        </w:rPr>
        <w:t xml:space="preserve"> </w:t>
      </w:r>
      <w:proofErr w:type="spellStart"/>
      <w:r w:rsidRPr="00E453EE">
        <w:rPr>
          <w:color w:val="000000" w:themeColor="text1"/>
          <w:sz w:val="22"/>
          <w:szCs w:val="22"/>
        </w:rPr>
        <w:t>TarBase</w:t>
      </w:r>
      <w:proofErr w:type="spellEnd"/>
      <w:r w:rsidRPr="00E453EE">
        <w:rPr>
          <w:color w:val="000000" w:themeColor="text1"/>
          <w:sz w:val="22"/>
          <w:szCs w:val="22"/>
        </w:rPr>
        <w:t xml:space="preserve"> v7.0</w:t>
      </w:r>
      <w:r>
        <w:rPr>
          <w:color w:val="000000" w:themeColor="text1"/>
          <w:sz w:val="22"/>
          <w:szCs w:val="22"/>
        </w:rPr>
        <w:t xml:space="preserve"> </w:t>
      </w:r>
      <w:r w:rsidRPr="00E453EE">
        <w:rPr>
          <w:color w:val="000000" w:themeColor="text1"/>
          <w:sz w:val="22"/>
          <w:szCs w:val="22"/>
        </w:rPr>
        <w:t xml:space="preserve">proporcionado por diana </w:t>
      </w:r>
      <w:proofErr w:type="spellStart"/>
      <w:r w:rsidRPr="00E453EE">
        <w:rPr>
          <w:color w:val="000000" w:themeColor="text1"/>
          <w:sz w:val="22"/>
          <w:szCs w:val="22"/>
        </w:rPr>
        <w:t>lab</w:t>
      </w:r>
      <w:proofErr w:type="spellEnd"/>
      <w:r w:rsidRPr="00E453EE">
        <w:rPr>
          <w:color w:val="000000" w:themeColor="text1"/>
          <w:sz w:val="22"/>
          <w:szCs w:val="22"/>
        </w:rPr>
        <w:t xml:space="preserve"> </w:t>
      </w:r>
      <w:proofErr w:type="spellStart"/>
      <w:r w:rsidRPr="00E453EE">
        <w:rPr>
          <w:color w:val="000000" w:themeColor="text1"/>
          <w:sz w:val="22"/>
          <w:szCs w:val="22"/>
        </w:rPr>
        <w:t>tools</w:t>
      </w:r>
      <w:proofErr w:type="spellEnd"/>
      <w:r w:rsidRPr="00E453EE">
        <w:rPr>
          <w:color w:val="000000" w:themeColor="text1"/>
          <w:sz w:val="22"/>
          <w:szCs w:val="22"/>
        </w:rPr>
        <w:t xml:space="preserve"> </w:t>
      </w:r>
      <w:proofErr w:type="spellStart"/>
      <w:r w:rsidRPr="00E453EE">
        <w:rPr>
          <w:color w:val="000000" w:themeColor="text1"/>
          <w:sz w:val="22"/>
          <w:szCs w:val="22"/>
        </w:rPr>
        <w:t>webpage</w:t>
      </w:r>
      <w:proofErr w:type="spellEnd"/>
      <w:r w:rsidRPr="00E453EE">
        <w:rPr>
          <w:color w:val="000000" w:themeColor="text1"/>
          <w:sz w:val="22"/>
          <w:szCs w:val="22"/>
        </w:rPr>
        <w:t xml:space="preserve"> (http://www.microrna.gr/miRPathv3</w:t>
      </w:r>
      <w:r>
        <w:rPr>
          <w:color w:val="000000" w:themeColor="text1"/>
          <w:sz w:val="22"/>
          <w:szCs w:val="22"/>
        </w:rPr>
        <w:t>).</w:t>
      </w:r>
    </w:p>
    <w:p w14:paraId="3944F465" w14:textId="77777777" w:rsidR="00CD4904" w:rsidRPr="003D4192" w:rsidRDefault="00CD4904" w:rsidP="002778F3">
      <w:pPr>
        <w:rPr>
          <w:color w:val="000000" w:themeColor="text1"/>
          <w:sz w:val="22"/>
          <w:szCs w:val="22"/>
        </w:rPr>
      </w:pPr>
    </w:p>
    <w:tbl>
      <w:tblPr>
        <w:tblStyle w:val="Tablaconcuadrcula2-nfasis1"/>
        <w:tblW w:w="8389" w:type="dxa"/>
        <w:tblLayout w:type="fixed"/>
        <w:tblLook w:val="04A0" w:firstRow="1" w:lastRow="0" w:firstColumn="1" w:lastColumn="0" w:noHBand="0" w:noVBand="1"/>
      </w:tblPr>
      <w:tblGrid>
        <w:gridCol w:w="1757"/>
        <w:gridCol w:w="850"/>
        <w:gridCol w:w="906"/>
        <w:gridCol w:w="4876"/>
      </w:tblGrid>
      <w:tr w:rsidR="0053136E" w:rsidRPr="0053136E" w14:paraId="78E4B30E" w14:textId="29356996" w:rsidTr="005313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dxa"/>
          </w:tcPr>
          <w:p w14:paraId="10B68EB5" w14:textId="07A0A3C3" w:rsidR="00C30F5B" w:rsidRPr="0053136E" w:rsidRDefault="00C30F5B" w:rsidP="00CC0F1D">
            <w:pPr>
              <w:jc w:val="center"/>
              <w:rPr>
                <w:b w:val="0"/>
                <w:bCs w:val="0"/>
                <w:color w:val="000000"/>
                <w:sz w:val="21"/>
                <w:szCs w:val="21"/>
              </w:rPr>
            </w:pPr>
            <w:commentRangeStart w:id="102"/>
            <w:proofErr w:type="spellStart"/>
            <w:r w:rsidRPr="0053136E">
              <w:rPr>
                <w:b w:val="0"/>
                <w:bCs w:val="0"/>
                <w:color w:val="000000"/>
                <w:sz w:val="21"/>
                <w:szCs w:val="21"/>
              </w:rPr>
              <w:t>Transcript</w:t>
            </w:r>
            <w:proofErr w:type="spellEnd"/>
            <w:r w:rsidRPr="0053136E">
              <w:rPr>
                <w:b w:val="0"/>
                <w:bCs w:val="0"/>
                <w:color w:val="000000"/>
                <w:sz w:val="21"/>
                <w:szCs w:val="21"/>
              </w:rPr>
              <w:t xml:space="preserve"> ID (Array </w:t>
            </w:r>
            <w:proofErr w:type="spellStart"/>
            <w:r w:rsidRPr="0053136E">
              <w:rPr>
                <w:b w:val="0"/>
                <w:bCs w:val="0"/>
                <w:color w:val="000000"/>
                <w:sz w:val="21"/>
                <w:szCs w:val="21"/>
              </w:rPr>
              <w:t>Design</w:t>
            </w:r>
            <w:proofErr w:type="spellEnd"/>
            <w:r w:rsidRPr="0053136E">
              <w:rPr>
                <w:b w:val="0"/>
                <w:bCs w:val="0"/>
                <w:color w:val="000000"/>
                <w:sz w:val="21"/>
                <w:szCs w:val="21"/>
              </w:rPr>
              <w:t>)</w:t>
            </w:r>
          </w:p>
        </w:tc>
        <w:tc>
          <w:tcPr>
            <w:tcW w:w="850" w:type="dxa"/>
          </w:tcPr>
          <w:p w14:paraId="468D67F5" w14:textId="0831711F" w:rsidR="00C30F5B" w:rsidRPr="0053136E" w:rsidRDefault="00C30F5B" w:rsidP="00CC0F1D">
            <w:pPr>
              <w:jc w:val="center"/>
              <w:cnfStyle w:val="100000000000" w:firstRow="1" w:lastRow="0" w:firstColumn="0" w:lastColumn="0" w:oddVBand="0" w:evenVBand="0" w:oddHBand="0" w:evenHBand="0" w:firstRowFirstColumn="0" w:firstRowLastColumn="0" w:lastRowFirstColumn="0" w:lastRowLastColumn="0"/>
              <w:rPr>
                <w:b w:val="0"/>
                <w:bCs w:val="0"/>
                <w:color w:val="000000"/>
                <w:sz w:val="21"/>
                <w:szCs w:val="21"/>
              </w:rPr>
            </w:pPr>
            <w:r w:rsidRPr="0053136E">
              <w:rPr>
                <w:b w:val="0"/>
                <w:bCs w:val="0"/>
                <w:color w:val="000000"/>
                <w:sz w:val="21"/>
                <w:szCs w:val="21"/>
              </w:rPr>
              <w:t>p-v</w:t>
            </w:r>
            <w:r w:rsidR="0053136E" w:rsidRPr="0053136E">
              <w:rPr>
                <w:b w:val="0"/>
                <w:bCs w:val="0"/>
                <w:color w:val="000000"/>
                <w:sz w:val="21"/>
                <w:szCs w:val="21"/>
              </w:rPr>
              <w:t>alor</w:t>
            </w:r>
            <w:r w:rsidRPr="0053136E">
              <w:rPr>
                <w:b w:val="0"/>
                <w:bCs w:val="0"/>
                <w:color w:val="000000"/>
                <w:sz w:val="21"/>
                <w:szCs w:val="21"/>
              </w:rPr>
              <w:t xml:space="preserve"> (Gen vs. </w:t>
            </w:r>
            <w:proofErr w:type="spellStart"/>
            <w:r w:rsidRPr="0053136E">
              <w:rPr>
                <w:b w:val="0"/>
                <w:bCs w:val="0"/>
                <w:color w:val="000000"/>
                <w:sz w:val="21"/>
                <w:szCs w:val="21"/>
              </w:rPr>
              <w:t>C</w:t>
            </w:r>
            <w:r w:rsidR="0053136E" w:rsidRPr="0053136E">
              <w:rPr>
                <w:b w:val="0"/>
                <w:bCs w:val="0"/>
                <w:color w:val="000000"/>
                <w:sz w:val="21"/>
                <w:szCs w:val="21"/>
              </w:rPr>
              <w:t>nt</w:t>
            </w:r>
            <w:proofErr w:type="spellEnd"/>
            <w:r w:rsidRPr="0053136E">
              <w:rPr>
                <w:b w:val="0"/>
                <w:bCs w:val="0"/>
                <w:color w:val="000000"/>
                <w:sz w:val="21"/>
                <w:szCs w:val="21"/>
              </w:rPr>
              <w:t>)</w:t>
            </w:r>
          </w:p>
        </w:tc>
        <w:tc>
          <w:tcPr>
            <w:tcW w:w="906" w:type="dxa"/>
          </w:tcPr>
          <w:p w14:paraId="39D9F04E" w14:textId="3662D8F8" w:rsidR="00C30F5B" w:rsidRPr="0053136E" w:rsidRDefault="00C30F5B" w:rsidP="00CC0F1D">
            <w:pPr>
              <w:jc w:val="center"/>
              <w:cnfStyle w:val="100000000000" w:firstRow="1" w:lastRow="0" w:firstColumn="0" w:lastColumn="0" w:oddVBand="0" w:evenVBand="0" w:oddHBand="0" w:evenHBand="0" w:firstRowFirstColumn="0" w:firstRowLastColumn="0" w:lastRowFirstColumn="0" w:lastRowLastColumn="0"/>
              <w:rPr>
                <w:b w:val="0"/>
                <w:bCs w:val="0"/>
                <w:color w:val="000000"/>
                <w:sz w:val="21"/>
                <w:szCs w:val="21"/>
                <w:lang w:val="en-US"/>
              </w:rPr>
            </w:pPr>
            <w:r w:rsidRPr="0053136E">
              <w:rPr>
                <w:b w:val="0"/>
                <w:bCs w:val="0"/>
                <w:color w:val="000000"/>
                <w:sz w:val="21"/>
                <w:szCs w:val="21"/>
                <w:lang w:val="en-US"/>
              </w:rPr>
              <w:t xml:space="preserve">Fold-Change (Gen vs. </w:t>
            </w:r>
            <w:proofErr w:type="spellStart"/>
            <w:r w:rsidRPr="0053136E">
              <w:rPr>
                <w:b w:val="0"/>
                <w:bCs w:val="0"/>
                <w:color w:val="000000"/>
                <w:sz w:val="21"/>
                <w:szCs w:val="21"/>
                <w:lang w:val="en-US"/>
              </w:rPr>
              <w:t>C</w:t>
            </w:r>
            <w:r w:rsidR="0053136E" w:rsidRPr="0053136E">
              <w:rPr>
                <w:b w:val="0"/>
                <w:bCs w:val="0"/>
                <w:color w:val="000000"/>
                <w:sz w:val="21"/>
                <w:szCs w:val="21"/>
                <w:lang w:val="en-US"/>
              </w:rPr>
              <w:t>nt</w:t>
            </w:r>
            <w:proofErr w:type="spellEnd"/>
            <w:r w:rsidR="0021589B" w:rsidRPr="0053136E">
              <w:rPr>
                <w:b w:val="0"/>
                <w:bCs w:val="0"/>
                <w:color w:val="000000"/>
                <w:sz w:val="21"/>
                <w:szCs w:val="21"/>
                <w:lang w:val="en-US"/>
              </w:rPr>
              <w:t>)</w:t>
            </w:r>
          </w:p>
        </w:tc>
        <w:tc>
          <w:tcPr>
            <w:tcW w:w="4876" w:type="dxa"/>
          </w:tcPr>
          <w:p w14:paraId="012055AB" w14:textId="74750676" w:rsidR="00C30F5B" w:rsidRPr="0053136E" w:rsidRDefault="00C30F5B" w:rsidP="00CC0F1D">
            <w:pPr>
              <w:jc w:val="center"/>
              <w:cnfStyle w:val="100000000000" w:firstRow="1" w:lastRow="0" w:firstColumn="0" w:lastColumn="0" w:oddVBand="0" w:evenVBand="0" w:oddHBand="0" w:evenHBand="0" w:firstRowFirstColumn="0" w:firstRowLastColumn="0" w:lastRowFirstColumn="0" w:lastRowLastColumn="0"/>
              <w:rPr>
                <w:b w:val="0"/>
                <w:bCs w:val="0"/>
                <w:color w:val="000000"/>
                <w:sz w:val="21"/>
                <w:szCs w:val="21"/>
                <w:lang w:val="en-US"/>
              </w:rPr>
            </w:pPr>
            <w:r w:rsidRPr="0053136E">
              <w:rPr>
                <w:b w:val="0"/>
                <w:bCs w:val="0"/>
                <w:color w:val="000000"/>
                <w:sz w:val="21"/>
                <w:szCs w:val="21"/>
                <w:lang w:val="en-US"/>
              </w:rPr>
              <w:t xml:space="preserve">Genes </w:t>
            </w:r>
            <w:proofErr w:type="spellStart"/>
            <w:r w:rsidRPr="0053136E">
              <w:rPr>
                <w:b w:val="0"/>
                <w:bCs w:val="0"/>
                <w:color w:val="000000"/>
                <w:sz w:val="21"/>
                <w:szCs w:val="21"/>
                <w:lang w:val="en-US"/>
              </w:rPr>
              <w:t>diana</w:t>
            </w:r>
            <w:commentRangeEnd w:id="102"/>
            <w:proofErr w:type="spellEnd"/>
            <w:r w:rsidR="002814A2">
              <w:rPr>
                <w:rStyle w:val="Refdecomentario"/>
                <w:rFonts w:asciiTheme="minorHAnsi" w:eastAsiaTheme="minorEastAsia" w:hAnsiTheme="minorHAnsi" w:cstheme="minorBidi"/>
                <w:b w:val="0"/>
                <w:bCs w:val="0"/>
                <w:lang w:eastAsia="en-US"/>
              </w:rPr>
              <w:commentReference w:id="102"/>
            </w:r>
          </w:p>
        </w:tc>
      </w:tr>
      <w:tr w:rsidR="0053136E" w:rsidRPr="009A425E" w14:paraId="66B1C637" w14:textId="5083411C" w:rsidTr="0053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dxa"/>
          </w:tcPr>
          <w:p w14:paraId="78B60E4D" w14:textId="76D7B4A2" w:rsidR="00C30F5B" w:rsidRPr="0053136E" w:rsidRDefault="00C30F5B" w:rsidP="00CD4904">
            <w:pPr>
              <w:rPr>
                <w:color w:val="000000"/>
                <w:sz w:val="21"/>
                <w:szCs w:val="21"/>
                <w:lang w:val="en-US"/>
              </w:rPr>
            </w:pPr>
            <w:r w:rsidRPr="0053136E">
              <w:rPr>
                <w:color w:val="000000"/>
                <w:sz w:val="21"/>
                <w:szCs w:val="21"/>
              </w:rPr>
              <w:t>hsa-miR-193a-5p</w:t>
            </w:r>
          </w:p>
        </w:tc>
        <w:tc>
          <w:tcPr>
            <w:tcW w:w="850" w:type="dxa"/>
          </w:tcPr>
          <w:p w14:paraId="7B4FA7AA" w14:textId="5A9D748D" w:rsidR="00C30F5B" w:rsidRPr="0053136E" w:rsidRDefault="00CC0F1D" w:rsidP="00CC0F1D">
            <w:pPr>
              <w:jc w:val="center"/>
              <w:cnfStyle w:val="000000100000" w:firstRow="0" w:lastRow="0" w:firstColumn="0" w:lastColumn="0" w:oddVBand="0" w:evenVBand="0" w:oddHBand="1" w:evenHBand="0" w:firstRowFirstColumn="0" w:firstRowLastColumn="0" w:lastRowFirstColumn="0" w:lastRowLastColumn="0"/>
              <w:rPr>
                <w:color w:val="000000"/>
                <w:sz w:val="21"/>
                <w:szCs w:val="21"/>
                <w:lang w:val="en-US"/>
              </w:rPr>
            </w:pPr>
            <w:r w:rsidRPr="0053136E">
              <w:rPr>
                <w:color w:val="000000"/>
                <w:sz w:val="21"/>
                <w:szCs w:val="21"/>
                <w:lang w:val="en-US"/>
              </w:rPr>
              <w:t>0,02</w:t>
            </w:r>
          </w:p>
        </w:tc>
        <w:tc>
          <w:tcPr>
            <w:tcW w:w="906" w:type="dxa"/>
          </w:tcPr>
          <w:p w14:paraId="39E0232A" w14:textId="715151AB" w:rsidR="00C30F5B" w:rsidRPr="0053136E" w:rsidRDefault="00C30F5B" w:rsidP="00CD4904">
            <w:pPr>
              <w:cnfStyle w:val="000000100000" w:firstRow="0" w:lastRow="0" w:firstColumn="0" w:lastColumn="0" w:oddVBand="0" w:evenVBand="0" w:oddHBand="1" w:evenHBand="0" w:firstRowFirstColumn="0" w:firstRowLastColumn="0" w:lastRowFirstColumn="0" w:lastRowLastColumn="0"/>
              <w:rPr>
                <w:color w:val="000000"/>
                <w:sz w:val="21"/>
                <w:szCs w:val="21"/>
                <w:lang w:val="en-US"/>
              </w:rPr>
            </w:pPr>
            <w:r w:rsidRPr="0053136E">
              <w:rPr>
                <w:color w:val="000000"/>
                <w:sz w:val="21"/>
                <w:szCs w:val="21"/>
              </w:rPr>
              <w:t>-2,56</w:t>
            </w:r>
          </w:p>
        </w:tc>
        <w:tc>
          <w:tcPr>
            <w:tcW w:w="4876" w:type="dxa"/>
          </w:tcPr>
          <w:p w14:paraId="5665ADA8" w14:textId="229BB38D" w:rsidR="00C30F5B" w:rsidRPr="0053136E" w:rsidRDefault="00CA4FFE" w:rsidP="0053136E">
            <w:pPr>
              <w:cnfStyle w:val="000000100000" w:firstRow="0" w:lastRow="0" w:firstColumn="0" w:lastColumn="0" w:oddVBand="0" w:evenVBand="0" w:oddHBand="1" w:evenHBand="0" w:firstRowFirstColumn="0" w:firstRowLastColumn="0" w:lastRowFirstColumn="0" w:lastRowLastColumn="0"/>
              <w:rPr>
                <w:color w:val="000000"/>
                <w:sz w:val="18"/>
                <w:szCs w:val="18"/>
                <w:lang w:val="en-US"/>
              </w:rPr>
            </w:pPr>
            <w:r w:rsidRPr="0053136E">
              <w:rPr>
                <w:color w:val="000000"/>
                <w:sz w:val="18"/>
                <w:szCs w:val="18"/>
                <w:lang w:val="en-US"/>
              </w:rPr>
              <w:t>KLRD1, IFNGR2, NCR1, ERBB2, IDO1, PDE1C, NT5C1B, CREB3L3, GABBR2, GANAB, DHCR24, COL1A1</w:t>
            </w:r>
          </w:p>
        </w:tc>
      </w:tr>
      <w:tr w:rsidR="0053136E" w:rsidRPr="0053136E" w14:paraId="5F41665C" w14:textId="15C3ED36" w:rsidTr="0053136E">
        <w:tc>
          <w:tcPr>
            <w:cnfStyle w:val="001000000000" w:firstRow="0" w:lastRow="0" w:firstColumn="1" w:lastColumn="0" w:oddVBand="0" w:evenVBand="0" w:oddHBand="0" w:evenHBand="0" w:firstRowFirstColumn="0" w:firstRowLastColumn="0" w:lastRowFirstColumn="0" w:lastRowLastColumn="0"/>
            <w:tcW w:w="1757" w:type="dxa"/>
          </w:tcPr>
          <w:p w14:paraId="4D0E2284" w14:textId="33365130" w:rsidR="00C30F5B" w:rsidRPr="0053136E" w:rsidRDefault="00C30F5B" w:rsidP="00CD4904">
            <w:pPr>
              <w:rPr>
                <w:color w:val="000000"/>
                <w:sz w:val="21"/>
                <w:szCs w:val="21"/>
                <w:lang w:val="en-US"/>
              </w:rPr>
            </w:pPr>
            <w:r w:rsidRPr="0053136E">
              <w:rPr>
                <w:color w:val="000000"/>
                <w:sz w:val="21"/>
                <w:szCs w:val="21"/>
              </w:rPr>
              <w:t>hsa-miR-4634</w:t>
            </w:r>
          </w:p>
        </w:tc>
        <w:tc>
          <w:tcPr>
            <w:tcW w:w="850" w:type="dxa"/>
          </w:tcPr>
          <w:p w14:paraId="324F096E" w14:textId="3A7DC609" w:rsidR="00C30F5B" w:rsidRPr="0053136E" w:rsidRDefault="00CC0F1D" w:rsidP="00CC0F1D">
            <w:pPr>
              <w:jc w:val="center"/>
              <w:cnfStyle w:val="000000000000" w:firstRow="0" w:lastRow="0" w:firstColumn="0" w:lastColumn="0" w:oddVBand="0" w:evenVBand="0" w:oddHBand="0" w:evenHBand="0" w:firstRowFirstColumn="0" w:firstRowLastColumn="0" w:lastRowFirstColumn="0" w:lastRowLastColumn="0"/>
              <w:rPr>
                <w:color w:val="000000"/>
                <w:sz w:val="21"/>
                <w:szCs w:val="21"/>
                <w:lang w:val="en-US"/>
              </w:rPr>
            </w:pPr>
            <w:r w:rsidRPr="0053136E">
              <w:rPr>
                <w:color w:val="000000"/>
                <w:sz w:val="21"/>
                <w:szCs w:val="21"/>
                <w:lang w:val="en-US"/>
              </w:rPr>
              <w:t>0,010</w:t>
            </w:r>
          </w:p>
        </w:tc>
        <w:tc>
          <w:tcPr>
            <w:tcW w:w="906" w:type="dxa"/>
          </w:tcPr>
          <w:p w14:paraId="1D2994E2" w14:textId="4C121E50" w:rsidR="00C30F5B" w:rsidRPr="0053136E" w:rsidRDefault="00C30F5B" w:rsidP="00CD4904">
            <w:pPr>
              <w:cnfStyle w:val="000000000000" w:firstRow="0" w:lastRow="0" w:firstColumn="0" w:lastColumn="0" w:oddVBand="0" w:evenVBand="0" w:oddHBand="0" w:evenHBand="0" w:firstRowFirstColumn="0" w:firstRowLastColumn="0" w:lastRowFirstColumn="0" w:lastRowLastColumn="0"/>
              <w:rPr>
                <w:color w:val="000000"/>
                <w:sz w:val="21"/>
                <w:szCs w:val="21"/>
                <w:lang w:val="en-US"/>
              </w:rPr>
            </w:pPr>
            <w:r w:rsidRPr="0053136E">
              <w:rPr>
                <w:color w:val="000000"/>
                <w:sz w:val="21"/>
                <w:szCs w:val="21"/>
              </w:rPr>
              <w:t>-2,90</w:t>
            </w:r>
          </w:p>
        </w:tc>
        <w:tc>
          <w:tcPr>
            <w:tcW w:w="4876" w:type="dxa"/>
          </w:tcPr>
          <w:p w14:paraId="186FE8AB" w14:textId="28FA60A1" w:rsidR="00C30F5B" w:rsidRPr="0053136E" w:rsidRDefault="00CA4FFE" w:rsidP="00CD4904">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53136E">
              <w:rPr>
                <w:color w:val="000000"/>
                <w:sz w:val="18"/>
                <w:szCs w:val="18"/>
              </w:rPr>
              <w:t>FUT6, DHCR24</w:t>
            </w:r>
          </w:p>
        </w:tc>
      </w:tr>
      <w:tr w:rsidR="0053136E" w:rsidRPr="009A425E" w14:paraId="57590B0D" w14:textId="183D9681" w:rsidTr="0053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dxa"/>
          </w:tcPr>
          <w:p w14:paraId="6B00C377" w14:textId="45D57D26" w:rsidR="00C30F5B" w:rsidRPr="0053136E" w:rsidRDefault="00C30F5B" w:rsidP="00CD4904">
            <w:pPr>
              <w:rPr>
                <w:color w:val="000000"/>
                <w:sz w:val="21"/>
                <w:szCs w:val="21"/>
                <w:lang w:val="en-US"/>
              </w:rPr>
            </w:pPr>
            <w:r w:rsidRPr="0053136E">
              <w:rPr>
                <w:color w:val="000000"/>
                <w:sz w:val="21"/>
                <w:szCs w:val="21"/>
              </w:rPr>
              <w:t>hsa-miR-6781-5p</w:t>
            </w:r>
          </w:p>
        </w:tc>
        <w:tc>
          <w:tcPr>
            <w:tcW w:w="850" w:type="dxa"/>
          </w:tcPr>
          <w:p w14:paraId="1757A997" w14:textId="5B091337" w:rsidR="00C30F5B" w:rsidRPr="0053136E" w:rsidRDefault="00CC0F1D" w:rsidP="00CC0F1D">
            <w:pPr>
              <w:jc w:val="center"/>
              <w:cnfStyle w:val="000000100000" w:firstRow="0" w:lastRow="0" w:firstColumn="0" w:lastColumn="0" w:oddVBand="0" w:evenVBand="0" w:oddHBand="1" w:evenHBand="0" w:firstRowFirstColumn="0" w:firstRowLastColumn="0" w:lastRowFirstColumn="0" w:lastRowLastColumn="0"/>
              <w:rPr>
                <w:color w:val="000000"/>
                <w:sz w:val="21"/>
                <w:szCs w:val="21"/>
                <w:lang w:val="en-US"/>
              </w:rPr>
            </w:pPr>
            <w:r w:rsidRPr="0053136E">
              <w:rPr>
                <w:color w:val="000000"/>
                <w:sz w:val="21"/>
                <w:szCs w:val="21"/>
                <w:lang w:val="en-US"/>
              </w:rPr>
              <w:t>0,015</w:t>
            </w:r>
          </w:p>
        </w:tc>
        <w:tc>
          <w:tcPr>
            <w:tcW w:w="906" w:type="dxa"/>
          </w:tcPr>
          <w:p w14:paraId="1911B4FD" w14:textId="3BBBE266" w:rsidR="00C30F5B" w:rsidRPr="0053136E" w:rsidRDefault="00C30F5B" w:rsidP="00CD4904">
            <w:pPr>
              <w:cnfStyle w:val="000000100000" w:firstRow="0" w:lastRow="0" w:firstColumn="0" w:lastColumn="0" w:oddVBand="0" w:evenVBand="0" w:oddHBand="1" w:evenHBand="0" w:firstRowFirstColumn="0" w:firstRowLastColumn="0" w:lastRowFirstColumn="0" w:lastRowLastColumn="0"/>
              <w:rPr>
                <w:color w:val="000000"/>
                <w:sz w:val="21"/>
                <w:szCs w:val="21"/>
                <w:lang w:val="en-US"/>
              </w:rPr>
            </w:pPr>
            <w:r w:rsidRPr="0053136E">
              <w:rPr>
                <w:color w:val="000000"/>
                <w:sz w:val="21"/>
                <w:szCs w:val="21"/>
              </w:rPr>
              <w:t>-2,24</w:t>
            </w:r>
          </w:p>
        </w:tc>
        <w:tc>
          <w:tcPr>
            <w:tcW w:w="4876" w:type="dxa"/>
          </w:tcPr>
          <w:p w14:paraId="0DC3970D" w14:textId="7A159243" w:rsidR="00C30F5B" w:rsidRPr="0053136E" w:rsidRDefault="00CA4FFE" w:rsidP="00CD4904">
            <w:pPr>
              <w:cnfStyle w:val="000000100000" w:firstRow="0" w:lastRow="0" w:firstColumn="0" w:lastColumn="0" w:oddVBand="0" w:evenVBand="0" w:oddHBand="1" w:evenHBand="0" w:firstRowFirstColumn="0" w:firstRowLastColumn="0" w:lastRowFirstColumn="0" w:lastRowLastColumn="0"/>
              <w:rPr>
                <w:color w:val="000000"/>
                <w:sz w:val="18"/>
                <w:szCs w:val="18"/>
                <w:lang w:val="en-US"/>
              </w:rPr>
            </w:pPr>
            <w:r w:rsidRPr="0053136E">
              <w:rPr>
                <w:color w:val="000000"/>
                <w:sz w:val="18"/>
                <w:szCs w:val="18"/>
                <w:lang w:val="en-US"/>
              </w:rPr>
              <w:t xml:space="preserve">ACSL5, FASN, CPT1C, ACADVL, GNG13, CACNA1G, ADCY5, RASD1, GNG7, CACNA1H </w:t>
            </w:r>
          </w:p>
        </w:tc>
      </w:tr>
      <w:tr w:rsidR="0053136E" w:rsidRPr="0053136E" w14:paraId="3C79CC1F" w14:textId="23868C71" w:rsidTr="0053136E">
        <w:tc>
          <w:tcPr>
            <w:cnfStyle w:val="001000000000" w:firstRow="0" w:lastRow="0" w:firstColumn="1" w:lastColumn="0" w:oddVBand="0" w:evenVBand="0" w:oddHBand="0" w:evenHBand="0" w:firstRowFirstColumn="0" w:firstRowLastColumn="0" w:lastRowFirstColumn="0" w:lastRowLastColumn="0"/>
            <w:tcW w:w="1757" w:type="dxa"/>
          </w:tcPr>
          <w:p w14:paraId="0E09D3F5" w14:textId="2A2EE50F" w:rsidR="00C30F5B" w:rsidRPr="0053136E" w:rsidRDefault="00C30F5B" w:rsidP="00CD4904">
            <w:pPr>
              <w:rPr>
                <w:color w:val="000000"/>
                <w:sz w:val="21"/>
                <w:szCs w:val="21"/>
                <w:lang w:val="en-US"/>
              </w:rPr>
            </w:pPr>
            <w:r w:rsidRPr="0053136E">
              <w:rPr>
                <w:color w:val="000000"/>
                <w:sz w:val="21"/>
                <w:szCs w:val="21"/>
              </w:rPr>
              <w:t>hsa-miR-6716-5p</w:t>
            </w:r>
          </w:p>
        </w:tc>
        <w:tc>
          <w:tcPr>
            <w:tcW w:w="850" w:type="dxa"/>
          </w:tcPr>
          <w:p w14:paraId="2A151680" w14:textId="7B1FDFFB" w:rsidR="00C30F5B" w:rsidRPr="0053136E" w:rsidRDefault="00CC0F1D" w:rsidP="00CC0F1D">
            <w:pPr>
              <w:jc w:val="center"/>
              <w:cnfStyle w:val="000000000000" w:firstRow="0" w:lastRow="0" w:firstColumn="0" w:lastColumn="0" w:oddVBand="0" w:evenVBand="0" w:oddHBand="0" w:evenHBand="0" w:firstRowFirstColumn="0" w:firstRowLastColumn="0" w:lastRowFirstColumn="0" w:lastRowLastColumn="0"/>
              <w:rPr>
                <w:color w:val="000000"/>
                <w:sz w:val="21"/>
                <w:szCs w:val="21"/>
                <w:lang w:val="en-US"/>
              </w:rPr>
            </w:pPr>
            <w:r w:rsidRPr="0053136E">
              <w:rPr>
                <w:color w:val="000000"/>
                <w:sz w:val="21"/>
                <w:szCs w:val="21"/>
                <w:lang w:val="en-US"/>
              </w:rPr>
              <w:t>0,015</w:t>
            </w:r>
          </w:p>
        </w:tc>
        <w:tc>
          <w:tcPr>
            <w:tcW w:w="906" w:type="dxa"/>
          </w:tcPr>
          <w:p w14:paraId="060D04B2" w14:textId="457CD547" w:rsidR="00C30F5B" w:rsidRPr="0053136E" w:rsidRDefault="00C30F5B" w:rsidP="00CD4904">
            <w:pPr>
              <w:cnfStyle w:val="000000000000" w:firstRow="0" w:lastRow="0" w:firstColumn="0" w:lastColumn="0" w:oddVBand="0" w:evenVBand="0" w:oddHBand="0" w:evenHBand="0" w:firstRowFirstColumn="0" w:firstRowLastColumn="0" w:lastRowFirstColumn="0" w:lastRowLastColumn="0"/>
              <w:rPr>
                <w:color w:val="000000"/>
                <w:sz w:val="21"/>
                <w:szCs w:val="21"/>
                <w:lang w:val="en-US"/>
              </w:rPr>
            </w:pPr>
            <w:r w:rsidRPr="0053136E">
              <w:rPr>
                <w:color w:val="000000"/>
                <w:sz w:val="21"/>
                <w:szCs w:val="21"/>
              </w:rPr>
              <w:t>-2,89</w:t>
            </w:r>
          </w:p>
        </w:tc>
        <w:tc>
          <w:tcPr>
            <w:tcW w:w="4876" w:type="dxa"/>
          </w:tcPr>
          <w:p w14:paraId="7BC67FCC" w14:textId="744F99DB" w:rsidR="00C30F5B" w:rsidRPr="0053136E" w:rsidRDefault="00CA4FFE" w:rsidP="00CD4904">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53136E">
              <w:rPr>
                <w:color w:val="000000"/>
                <w:sz w:val="18"/>
                <w:szCs w:val="18"/>
              </w:rPr>
              <w:t>CYP11B1, SLC8A1</w:t>
            </w:r>
          </w:p>
        </w:tc>
      </w:tr>
      <w:tr w:rsidR="0053136E" w:rsidRPr="009A425E" w14:paraId="356AF79B" w14:textId="0921B085" w:rsidTr="0053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dxa"/>
          </w:tcPr>
          <w:p w14:paraId="2798A897" w14:textId="64164A83" w:rsidR="00C30F5B" w:rsidRPr="0053136E" w:rsidRDefault="00C30F5B" w:rsidP="00CD4904">
            <w:pPr>
              <w:rPr>
                <w:color w:val="000000"/>
                <w:sz w:val="21"/>
                <w:szCs w:val="21"/>
                <w:lang w:val="en-US"/>
              </w:rPr>
            </w:pPr>
            <w:r w:rsidRPr="0053136E">
              <w:rPr>
                <w:color w:val="000000"/>
                <w:sz w:val="21"/>
                <w:szCs w:val="21"/>
              </w:rPr>
              <w:t>hsa-miR-92b-5p</w:t>
            </w:r>
          </w:p>
        </w:tc>
        <w:tc>
          <w:tcPr>
            <w:tcW w:w="850" w:type="dxa"/>
          </w:tcPr>
          <w:p w14:paraId="26886ED7" w14:textId="182E8BCE" w:rsidR="00C30F5B" w:rsidRPr="0053136E" w:rsidRDefault="00CC0F1D" w:rsidP="00CC0F1D">
            <w:pPr>
              <w:jc w:val="center"/>
              <w:cnfStyle w:val="000000100000" w:firstRow="0" w:lastRow="0" w:firstColumn="0" w:lastColumn="0" w:oddVBand="0" w:evenVBand="0" w:oddHBand="1" w:evenHBand="0" w:firstRowFirstColumn="0" w:firstRowLastColumn="0" w:lastRowFirstColumn="0" w:lastRowLastColumn="0"/>
              <w:rPr>
                <w:color w:val="000000"/>
                <w:sz w:val="21"/>
                <w:szCs w:val="21"/>
                <w:lang w:val="en-US"/>
              </w:rPr>
            </w:pPr>
            <w:r w:rsidRPr="0053136E">
              <w:rPr>
                <w:color w:val="000000"/>
                <w:sz w:val="21"/>
                <w:szCs w:val="21"/>
                <w:lang w:val="en-US"/>
              </w:rPr>
              <w:t>0,018</w:t>
            </w:r>
          </w:p>
        </w:tc>
        <w:tc>
          <w:tcPr>
            <w:tcW w:w="906" w:type="dxa"/>
          </w:tcPr>
          <w:p w14:paraId="5B10FA9B" w14:textId="5B576D12" w:rsidR="00C30F5B" w:rsidRPr="0053136E" w:rsidRDefault="00C30F5B" w:rsidP="00CD4904">
            <w:pPr>
              <w:cnfStyle w:val="000000100000" w:firstRow="0" w:lastRow="0" w:firstColumn="0" w:lastColumn="0" w:oddVBand="0" w:evenVBand="0" w:oddHBand="1" w:evenHBand="0" w:firstRowFirstColumn="0" w:firstRowLastColumn="0" w:lastRowFirstColumn="0" w:lastRowLastColumn="0"/>
              <w:rPr>
                <w:color w:val="000000"/>
                <w:sz w:val="21"/>
                <w:szCs w:val="21"/>
                <w:lang w:val="en-US"/>
              </w:rPr>
            </w:pPr>
            <w:r w:rsidRPr="0053136E">
              <w:rPr>
                <w:color w:val="000000"/>
                <w:sz w:val="21"/>
                <w:szCs w:val="21"/>
              </w:rPr>
              <w:t>-2,08</w:t>
            </w:r>
          </w:p>
        </w:tc>
        <w:tc>
          <w:tcPr>
            <w:tcW w:w="4876" w:type="dxa"/>
          </w:tcPr>
          <w:p w14:paraId="6C7D9815" w14:textId="2623D87C" w:rsidR="00C30F5B" w:rsidRPr="0053136E" w:rsidRDefault="00CA4FFE" w:rsidP="00CD4904">
            <w:pPr>
              <w:cnfStyle w:val="000000100000" w:firstRow="0" w:lastRow="0" w:firstColumn="0" w:lastColumn="0" w:oddVBand="0" w:evenVBand="0" w:oddHBand="1" w:evenHBand="0" w:firstRowFirstColumn="0" w:firstRowLastColumn="0" w:lastRowFirstColumn="0" w:lastRowLastColumn="0"/>
              <w:rPr>
                <w:color w:val="000000"/>
                <w:sz w:val="18"/>
                <w:szCs w:val="18"/>
                <w:lang w:val="en-US"/>
              </w:rPr>
            </w:pPr>
            <w:r w:rsidRPr="0053136E">
              <w:rPr>
                <w:color w:val="000000"/>
                <w:sz w:val="18"/>
                <w:szCs w:val="18"/>
                <w:lang w:val="en-US"/>
              </w:rPr>
              <w:t>NKX2-2, ONECUT1, FOXA2, WNT4, ID1, FZD1, WNT9A, ACOX1, HLA-B, EXTL3, TPK1, ST3GAL3, CSNK2A1, EHD4, PML, ARFGAP1, ARFGAP2, EPN3, RAB11B, GABRA3, TAF6, HCF</w:t>
            </w:r>
            <w:r w:rsidR="007C36EA" w:rsidRPr="0053136E">
              <w:rPr>
                <w:color w:val="000000"/>
                <w:sz w:val="18"/>
                <w:szCs w:val="18"/>
                <w:lang w:val="en-US"/>
              </w:rPr>
              <w:t>C1, PER2</w:t>
            </w:r>
          </w:p>
        </w:tc>
      </w:tr>
      <w:tr w:rsidR="0053136E" w:rsidRPr="009A425E" w14:paraId="2F5782B3" w14:textId="29405F8E" w:rsidTr="0053136E">
        <w:tc>
          <w:tcPr>
            <w:cnfStyle w:val="001000000000" w:firstRow="0" w:lastRow="0" w:firstColumn="1" w:lastColumn="0" w:oddVBand="0" w:evenVBand="0" w:oddHBand="0" w:evenHBand="0" w:firstRowFirstColumn="0" w:firstRowLastColumn="0" w:lastRowFirstColumn="0" w:lastRowLastColumn="0"/>
            <w:tcW w:w="1757" w:type="dxa"/>
          </w:tcPr>
          <w:p w14:paraId="63A9D357" w14:textId="46356A2B" w:rsidR="00C30F5B" w:rsidRPr="0053136E" w:rsidRDefault="00C30F5B" w:rsidP="00CD4904">
            <w:pPr>
              <w:rPr>
                <w:color w:val="000000"/>
                <w:sz w:val="21"/>
                <w:szCs w:val="21"/>
                <w:lang w:val="en-US"/>
              </w:rPr>
            </w:pPr>
            <w:r w:rsidRPr="0053136E">
              <w:rPr>
                <w:color w:val="000000"/>
                <w:sz w:val="21"/>
                <w:szCs w:val="21"/>
              </w:rPr>
              <w:t>hsa-miR-1224-5p</w:t>
            </w:r>
          </w:p>
        </w:tc>
        <w:tc>
          <w:tcPr>
            <w:tcW w:w="850" w:type="dxa"/>
          </w:tcPr>
          <w:p w14:paraId="051DAF3D" w14:textId="32EF7830" w:rsidR="00C30F5B" w:rsidRPr="0053136E" w:rsidRDefault="00CC0F1D" w:rsidP="00CC0F1D">
            <w:pPr>
              <w:jc w:val="center"/>
              <w:cnfStyle w:val="000000000000" w:firstRow="0" w:lastRow="0" w:firstColumn="0" w:lastColumn="0" w:oddVBand="0" w:evenVBand="0" w:oddHBand="0" w:evenHBand="0" w:firstRowFirstColumn="0" w:firstRowLastColumn="0" w:lastRowFirstColumn="0" w:lastRowLastColumn="0"/>
              <w:rPr>
                <w:color w:val="000000"/>
                <w:sz w:val="21"/>
                <w:szCs w:val="21"/>
                <w:lang w:val="en-US"/>
              </w:rPr>
            </w:pPr>
            <w:r w:rsidRPr="0053136E">
              <w:rPr>
                <w:color w:val="000000"/>
                <w:sz w:val="21"/>
                <w:szCs w:val="21"/>
                <w:lang w:val="en-US"/>
              </w:rPr>
              <w:t>0,018</w:t>
            </w:r>
          </w:p>
        </w:tc>
        <w:tc>
          <w:tcPr>
            <w:tcW w:w="906" w:type="dxa"/>
          </w:tcPr>
          <w:p w14:paraId="5ED86996" w14:textId="314BC2FF" w:rsidR="00C30F5B" w:rsidRPr="0053136E" w:rsidRDefault="00C30F5B" w:rsidP="00CD4904">
            <w:pPr>
              <w:cnfStyle w:val="000000000000" w:firstRow="0" w:lastRow="0" w:firstColumn="0" w:lastColumn="0" w:oddVBand="0" w:evenVBand="0" w:oddHBand="0" w:evenHBand="0" w:firstRowFirstColumn="0" w:firstRowLastColumn="0" w:lastRowFirstColumn="0" w:lastRowLastColumn="0"/>
              <w:rPr>
                <w:color w:val="000000"/>
                <w:sz w:val="21"/>
                <w:szCs w:val="21"/>
                <w:lang w:val="en-US"/>
              </w:rPr>
            </w:pPr>
            <w:r w:rsidRPr="0053136E">
              <w:rPr>
                <w:color w:val="000000"/>
                <w:sz w:val="21"/>
                <w:szCs w:val="21"/>
              </w:rPr>
              <w:t>-2,03</w:t>
            </w:r>
          </w:p>
        </w:tc>
        <w:tc>
          <w:tcPr>
            <w:tcW w:w="4876" w:type="dxa"/>
          </w:tcPr>
          <w:p w14:paraId="259EA33A" w14:textId="32A75574" w:rsidR="00C30F5B" w:rsidRPr="0053136E" w:rsidRDefault="007C36EA" w:rsidP="00CD4904">
            <w:pPr>
              <w:cnfStyle w:val="000000000000" w:firstRow="0" w:lastRow="0" w:firstColumn="0" w:lastColumn="0" w:oddVBand="0" w:evenVBand="0" w:oddHBand="0" w:evenHBand="0" w:firstRowFirstColumn="0" w:firstRowLastColumn="0" w:lastRowFirstColumn="0" w:lastRowLastColumn="0"/>
              <w:rPr>
                <w:color w:val="000000"/>
                <w:sz w:val="18"/>
                <w:szCs w:val="18"/>
                <w:lang w:val="en-US"/>
              </w:rPr>
            </w:pPr>
            <w:r w:rsidRPr="0053136E">
              <w:rPr>
                <w:color w:val="000000"/>
                <w:sz w:val="18"/>
                <w:szCs w:val="18"/>
                <w:lang w:val="en-US"/>
              </w:rPr>
              <w:t>BCAT1, HGSNAT, AP1S2, TPP1, AKT1, MYC, PFKL, FGFR1, SLC1A5, EXT1</w:t>
            </w:r>
          </w:p>
        </w:tc>
      </w:tr>
      <w:tr w:rsidR="0053136E" w:rsidRPr="009A425E" w14:paraId="0238B939" w14:textId="51E8BD57" w:rsidTr="0053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dxa"/>
          </w:tcPr>
          <w:p w14:paraId="4B3DD362" w14:textId="0A36C0A7" w:rsidR="00C30F5B" w:rsidRPr="0053136E" w:rsidRDefault="00C30F5B" w:rsidP="00CD4904">
            <w:pPr>
              <w:rPr>
                <w:color w:val="000000"/>
                <w:sz w:val="21"/>
                <w:szCs w:val="21"/>
                <w:lang w:val="en-US"/>
              </w:rPr>
            </w:pPr>
            <w:r w:rsidRPr="0053136E">
              <w:rPr>
                <w:color w:val="000000"/>
                <w:sz w:val="21"/>
                <w:szCs w:val="21"/>
              </w:rPr>
              <w:t>hsa-miR-378c</w:t>
            </w:r>
          </w:p>
        </w:tc>
        <w:tc>
          <w:tcPr>
            <w:tcW w:w="850" w:type="dxa"/>
          </w:tcPr>
          <w:p w14:paraId="1DE345F3" w14:textId="67AA4FC0" w:rsidR="00C30F5B" w:rsidRPr="0053136E" w:rsidRDefault="00CC0F1D" w:rsidP="00CC0F1D">
            <w:pPr>
              <w:jc w:val="center"/>
              <w:cnfStyle w:val="000000100000" w:firstRow="0" w:lastRow="0" w:firstColumn="0" w:lastColumn="0" w:oddVBand="0" w:evenVBand="0" w:oddHBand="1" w:evenHBand="0" w:firstRowFirstColumn="0" w:firstRowLastColumn="0" w:lastRowFirstColumn="0" w:lastRowLastColumn="0"/>
              <w:rPr>
                <w:color w:val="000000"/>
                <w:sz w:val="21"/>
                <w:szCs w:val="21"/>
                <w:lang w:val="en-US"/>
              </w:rPr>
            </w:pPr>
            <w:r w:rsidRPr="0053136E">
              <w:rPr>
                <w:color w:val="000000"/>
                <w:sz w:val="21"/>
                <w:szCs w:val="21"/>
                <w:lang w:val="en-US"/>
              </w:rPr>
              <w:t>0,020</w:t>
            </w:r>
          </w:p>
        </w:tc>
        <w:tc>
          <w:tcPr>
            <w:tcW w:w="906" w:type="dxa"/>
          </w:tcPr>
          <w:p w14:paraId="32FF2B9B" w14:textId="1FC8EB5F" w:rsidR="00C30F5B" w:rsidRPr="0053136E" w:rsidRDefault="00C30F5B" w:rsidP="00CD4904">
            <w:pPr>
              <w:cnfStyle w:val="000000100000" w:firstRow="0" w:lastRow="0" w:firstColumn="0" w:lastColumn="0" w:oddVBand="0" w:evenVBand="0" w:oddHBand="1" w:evenHBand="0" w:firstRowFirstColumn="0" w:firstRowLastColumn="0" w:lastRowFirstColumn="0" w:lastRowLastColumn="0"/>
              <w:rPr>
                <w:color w:val="000000"/>
                <w:sz w:val="21"/>
                <w:szCs w:val="21"/>
                <w:lang w:val="en-US"/>
              </w:rPr>
            </w:pPr>
            <w:r w:rsidRPr="0053136E">
              <w:rPr>
                <w:color w:val="000000"/>
                <w:sz w:val="21"/>
                <w:szCs w:val="21"/>
              </w:rPr>
              <w:t>-2,05</w:t>
            </w:r>
          </w:p>
        </w:tc>
        <w:tc>
          <w:tcPr>
            <w:tcW w:w="4876" w:type="dxa"/>
          </w:tcPr>
          <w:p w14:paraId="68B48134" w14:textId="4055EE41" w:rsidR="00C30F5B" w:rsidRPr="0053136E" w:rsidRDefault="007C36EA" w:rsidP="00CD4904">
            <w:pPr>
              <w:cnfStyle w:val="000000100000" w:firstRow="0" w:lastRow="0" w:firstColumn="0" w:lastColumn="0" w:oddVBand="0" w:evenVBand="0" w:oddHBand="1" w:evenHBand="0" w:firstRowFirstColumn="0" w:firstRowLastColumn="0" w:lastRowFirstColumn="0" w:lastRowLastColumn="0"/>
              <w:rPr>
                <w:color w:val="000000"/>
                <w:sz w:val="18"/>
                <w:szCs w:val="18"/>
                <w:lang w:val="en-US"/>
              </w:rPr>
            </w:pPr>
            <w:r w:rsidRPr="0053136E">
              <w:rPr>
                <w:color w:val="000000"/>
                <w:sz w:val="18"/>
                <w:szCs w:val="18"/>
                <w:lang w:val="en-US"/>
              </w:rPr>
              <w:t>TERC, GNAS, GNG5, KCNJ5, GNAI1, MAPK1, BMI1, DICER1, CRKL, BCL2, GLS, CDK6, E2F3, BMF, PTEN, MAM2, BCL2L11, MOCS3, URM1</w:t>
            </w:r>
          </w:p>
        </w:tc>
      </w:tr>
      <w:tr w:rsidR="0053136E" w:rsidRPr="009A425E" w14:paraId="249F9EFA" w14:textId="6FCD967B" w:rsidTr="0053136E">
        <w:tc>
          <w:tcPr>
            <w:cnfStyle w:val="001000000000" w:firstRow="0" w:lastRow="0" w:firstColumn="1" w:lastColumn="0" w:oddVBand="0" w:evenVBand="0" w:oddHBand="0" w:evenHBand="0" w:firstRowFirstColumn="0" w:firstRowLastColumn="0" w:lastRowFirstColumn="0" w:lastRowLastColumn="0"/>
            <w:tcW w:w="1757" w:type="dxa"/>
          </w:tcPr>
          <w:p w14:paraId="101269AE" w14:textId="1AA29206" w:rsidR="00C30F5B" w:rsidRPr="0053136E" w:rsidRDefault="00C30F5B" w:rsidP="00CD4904">
            <w:pPr>
              <w:rPr>
                <w:color w:val="000000"/>
                <w:sz w:val="21"/>
                <w:szCs w:val="21"/>
              </w:rPr>
            </w:pPr>
            <w:r w:rsidRPr="0053136E">
              <w:rPr>
                <w:color w:val="000000"/>
                <w:sz w:val="21"/>
                <w:szCs w:val="21"/>
              </w:rPr>
              <w:t>hsa-miR-4722-3p</w:t>
            </w:r>
          </w:p>
        </w:tc>
        <w:tc>
          <w:tcPr>
            <w:tcW w:w="850" w:type="dxa"/>
          </w:tcPr>
          <w:p w14:paraId="2D6CF607" w14:textId="3CC1302B" w:rsidR="00C30F5B" w:rsidRPr="0053136E" w:rsidRDefault="00CC0F1D" w:rsidP="00CC0F1D">
            <w:pPr>
              <w:jc w:val="center"/>
              <w:cnfStyle w:val="000000000000" w:firstRow="0" w:lastRow="0" w:firstColumn="0" w:lastColumn="0" w:oddVBand="0" w:evenVBand="0" w:oddHBand="0" w:evenHBand="0" w:firstRowFirstColumn="0" w:firstRowLastColumn="0" w:lastRowFirstColumn="0" w:lastRowLastColumn="0"/>
              <w:rPr>
                <w:b/>
                <w:color w:val="000000"/>
                <w:sz w:val="21"/>
                <w:szCs w:val="21"/>
                <w:lang w:val="en-US"/>
              </w:rPr>
            </w:pPr>
            <w:r w:rsidRPr="0053136E">
              <w:rPr>
                <w:b/>
                <w:color w:val="000000"/>
                <w:sz w:val="21"/>
                <w:szCs w:val="21"/>
                <w:lang w:val="en-US"/>
              </w:rPr>
              <w:t>0,022</w:t>
            </w:r>
          </w:p>
        </w:tc>
        <w:tc>
          <w:tcPr>
            <w:tcW w:w="906" w:type="dxa"/>
          </w:tcPr>
          <w:p w14:paraId="48273EC3" w14:textId="318BA51D" w:rsidR="00C30F5B" w:rsidRPr="0053136E" w:rsidRDefault="00C30F5B" w:rsidP="00CD4904">
            <w:pPr>
              <w:cnfStyle w:val="000000000000" w:firstRow="0" w:lastRow="0" w:firstColumn="0" w:lastColumn="0" w:oddVBand="0" w:evenVBand="0" w:oddHBand="0" w:evenHBand="0" w:firstRowFirstColumn="0" w:firstRowLastColumn="0" w:lastRowFirstColumn="0" w:lastRowLastColumn="0"/>
              <w:rPr>
                <w:b/>
                <w:color w:val="000000"/>
                <w:sz w:val="21"/>
                <w:szCs w:val="21"/>
                <w:lang w:val="en-US"/>
              </w:rPr>
            </w:pPr>
            <w:r w:rsidRPr="0053136E">
              <w:rPr>
                <w:b/>
                <w:color w:val="000000"/>
                <w:sz w:val="21"/>
                <w:szCs w:val="21"/>
              </w:rPr>
              <w:t>2,04</w:t>
            </w:r>
          </w:p>
        </w:tc>
        <w:tc>
          <w:tcPr>
            <w:tcW w:w="4876" w:type="dxa"/>
          </w:tcPr>
          <w:p w14:paraId="3D12F0C8" w14:textId="5E6C3DCA" w:rsidR="00C30F5B" w:rsidRPr="0053136E" w:rsidRDefault="007C36EA" w:rsidP="00CD4904">
            <w:pPr>
              <w:cnfStyle w:val="000000000000" w:firstRow="0" w:lastRow="0" w:firstColumn="0" w:lastColumn="0" w:oddVBand="0" w:evenVBand="0" w:oddHBand="0" w:evenHBand="0" w:firstRowFirstColumn="0" w:firstRowLastColumn="0" w:lastRowFirstColumn="0" w:lastRowLastColumn="0"/>
              <w:rPr>
                <w:b/>
                <w:color w:val="000000"/>
                <w:sz w:val="18"/>
                <w:szCs w:val="18"/>
                <w:lang w:val="en-US"/>
              </w:rPr>
            </w:pPr>
            <w:r w:rsidRPr="0053136E">
              <w:rPr>
                <w:b/>
                <w:color w:val="000000"/>
                <w:sz w:val="18"/>
                <w:szCs w:val="18"/>
                <w:lang w:val="en-US"/>
              </w:rPr>
              <w:t>FUT1, B3GNT2, GGT5, GGT6 MOCS1, DHFR, YAP1, YWHAE, NF2, CCND2, CDH1, CTNNB1, POLR2C, TXNRD2, NT5C2, CLDN19, PVR, CD276, ACP1, CSNK2A1, GALNT6, B3GNT2, ACE, WNT7B, CAMPK2D, NFKB1, RAF1, RPS6KA5, PLCG1, JUN, TRAF6, HRAS, RPS6KA3, AKT3, PIK3CA, ATF4, TGFA, CDKN1B, IGFR1, CTNNB1, HSP90B1, MMP2, GNAI2, CTNND1, TAB3, PLCG1, TRAF6, TRIM25, XIAP</w:t>
            </w:r>
          </w:p>
        </w:tc>
      </w:tr>
      <w:tr w:rsidR="0053136E" w:rsidRPr="009A425E" w14:paraId="443600DF" w14:textId="1AAC0B7D" w:rsidTr="0053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dxa"/>
          </w:tcPr>
          <w:p w14:paraId="2F0E0A3C" w14:textId="66CC49A5" w:rsidR="00C30F5B" w:rsidRPr="0053136E" w:rsidRDefault="00C30F5B" w:rsidP="00CD4904">
            <w:pPr>
              <w:rPr>
                <w:color w:val="000000"/>
                <w:sz w:val="21"/>
                <w:szCs w:val="21"/>
              </w:rPr>
            </w:pPr>
            <w:r w:rsidRPr="0053136E">
              <w:rPr>
                <w:color w:val="000000"/>
                <w:sz w:val="21"/>
                <w:szCs w:val="21"/>
              </w:rPr>
              <w:t>hsa-miR-3180</w:t>
            </w:r>
          </w:p>
        </w:tc>
        <w:tc>
          <w:tcPr>
            <w:tcW w:w="850" w:type="dxa"/>
          </w:tcPr>
          <w:p w14:paraId="48AB5E36" w14:textId="5A2DFDB6" w:rsidR="00C30F5B" w:rsidRPr="0053136E" w:rsidRDefault="00CC0F1D" w:rsidP="00CC0F1D">
            <w:pPr>
              <w:jc w:val="center"/>
              <w:cnfStyle w:val="000000100000" w:firstRow="0" w:lastRow="0" w:firstColumn="0" w:lastColumn="0" w:oddVBand="0" w:evenVBand="0" w:oddHBand="1" w:evenHBand="0" w:firstRowFirstColumn="0" w:firstRowLastColumn="0" w:lastRowFirstColumn="0" w:lastRowLastColumn="0"/>
              <w:rPr>
                <w:color w:val="000000"/>
                <w:sz w:val="21"/>
                <w:szCs w:val="21"/>
                <w:lang w:val="en-US"/>
              </w:rPr>
            </w:pPr>
            <w:r w:rsidRPr="0053136E">
              <w:rPr>
                <w:color w:val="000000"/>
                <w:sz w:val="21"/>
                <w:szCs w:val="21"/>
                <w:lang w:val="en-US"/>
              </w:rPr>
              <w:t>0,026</w:t>
            </w:r>
          </w:p>
        </w:tc>
        <w:tc>
          <w:tcPr>
            <w:tcW w:w="906" w:type="dxa"/>
          </w:tcPr>
          <w:p w14:paraId="714A2338" w14:textId="212FEA09" w:rsidR="00C30F5B" w:rsidRPr="0053136E" w:rsidRDefault="00C30F5B" w:rsidP="00CD4904">
            <w:pPr>
              <w:cnfStyle w:val="000000100000" w:firstRow="0" w:lastRow="0" w:firstColumn="0" w:lastColumn="0" w:oddVBand="0" w:evenVBand="0" w:oddHBand="1" w:evenHBand="0" w:firstRowFirstColumn="0" w:firstRowLastColumn="0" w:lastRowFirstColumn="0" w:lastRowLastColumn="0"/>
              <w:rPr>
                <w:color w:val="000000"/>
                <w:sz w:val="21"/>
                <w:szCs w:val="21"/>
                <w:lang w:val="en-US"/>
              </w:rPr>
            </w:pPr>
            <w:r w:rsidRPr="0053136E">
              <w:rPr>
                <w:color w:val="000000"/>
                <w:sz w:val="21"/>
                <w:szCs w:val="21"/>
              </w:rPr>
              <w:t>-2,03</w:t>
            </w:r>
          </w:p>
        </w:tc>
        <w:tc>
          <w:tcPr>
            <w:tcW w:w="4876" w:type="dxa"/>
          </w:tcPr>
          <w:p w14:paraId="5541844A" w14:textId="441FF2CC" w:rsidR="00C30F5B" w:rsidRPr="0053136E" w:rsidRDefault="007C36EA" w:rsidP="00CD4904">
            <w:pPr>
              <w:cnfStyle w:val="000000100000" w:firstRow="0" w:lastRow="0" w:firstColumn="0" w:lastColumn="0" w:oddVBand="0" w:evenVBand="0" w:oddHBand="1" w:evenHBand="0" w:firstRowFirstColumn="0" w:firstRowLastColumn="0" w:lastRowFirstColumn="0" w:lastRowLastColumn="0"/>
              <w:rPr>
                <w:color w:val="000000"/>
                <w:sz w:val="18"/>
                <w:szCs w:val="18"/>
                <w:lang w:val="en-US"/>
              </w:rPr>
            </w:pPr>
            <w:r w:rsidRPr="0053136E">
              <w:rPr>
                <w:color w:val="000000"/>
                <w:sz w:val="18"/>
                <w:szCs w:val="18"/>
                <w:lang w:val="en-US"/>
              </w:rPr>
              <w:t>NEU4, SMAD3, TGFB1, ACVR2B, AMH</w:t>
            </w:r>
          </w:p>
        </w:tc>
      </w:tr>
      <w:tr w:rsidR="0053136E" w:rsidRPr="0053136E" w14:paraId="6CDC545D" w14:textId="4D7CE878" w:rsidTr="0053136E">
        <w:tc>
          <w:tcPr>
            <w:cnfStyle w:val="001000000000" w:firstRow="0" w:lastRow="0" w:firstColumn="1" w:lastColumn="0" w:oddVBand="0" w:evenVBand="0" w:oddHBand="0" w:evenHBand="0" w:firstRowFirstColumn="0" w:firstRowLastColumn="0" w:lastRowFirstColumn="0" w:lastRowLastColumn="0"/>
            <w:tcW w:w="1757" w:type="dxa"/>
          </w:tcPr>
          <w:p w14:paraId="5D42124A" w14:textId="5B9D7496" w:rsidR="00C30F5B" w:rsidRPr="0053136E" w:rsidRDefault="00C30F5B" w:rsidP="00CD4904">
            <w:pPr>
              <w:rPr>
                <w:color w:val="000000"/>
                <w:sz w:val="21"/>
                <w:szCs w:val="21"/>
              </w:rPr>
            </w:pPr>
            <w:r w:rsidRPr="0053136E">
              <w:rPr>
                <w:color w:val="000000"/>
                <w:sz w:val="21"/>
                <w:szCs w:val="21"/>
              </w:rPr>
              <w:t>hsa-miR-4270</w:t>
            </w:r>
          </w:p>
        </w:tc>
        <w:tc>
          <w:tcPr>
            <w:tcW w:w="850" w:type="dxa"/>
          </w:tcPr>
          <w:p w14:paraId="4AC484D6" w14:textId="00D24AEB" w:rsidR="00C30F5B" w:rsidRPr="0053136E" w:rsidRDefault="00CC0F1D" w:rsidP="00CC0F1D">
            <w:pPr>
              <w:jc w:val="center"/>
              <w:cnfStyle w:val="000000000000" w:firstRow="0" w:lastRow="0" w:firstColumn="0" w:lastColumn="0" w:oddVBand="0" w:evenVBand="0" w:oddHBand="0" w:evenHBand="0" w:firstRowFirstColumn="0" w:firstRowLastColumn="0" w:lastRowFirstColumn="0" w:lastRowLastColumn="0"/>
              <w:rPr>
                <w:color w:val="000000"/>
                <w:sz w:val="21"/>
                <w:szCs w:val="21"/>
                <w:lang w:val="en-US"/>
              </w:rPr>
            </w:pPr>
            <w:r w:rsidRPr="0053136E">
              <w:rPr>
                <w:color w:val="000000"/>
                <w:sz w:val="21"/>
                <w:szCs w:val="21"/>
                <w:lang w:val="en-US"/>
              </w:rPr>
              <w:t>0,030</w:t>
            </w:r>
          </w:p>
        </w:tc>
        <w:tc>
          <w:tcPr>
            <w:tcW w:w="906" w:type="dxa"/>
          </w:tcPr>
          <w:p w14:paraId="7028EB6B" w14:textId="09BD0371" w:rsidR="00C30F5B" w:rsidRPr="0053136E" w:rsidRDefault="00C30F5B" w:rsidP="00CD4904">
            <w:pPr>
              <w:cnfStyle w:val="000000000000" w:firstRow="0" w:lastRow="0" w:firstColumn="0" w:lastColumn="0" w:oddVBand="0" w:evenVBand="0" w:oddHBand="0" w:evenHBand="0" w:firstRowFirstColumn="0" w:firstRowLastColumn="0" w:lastRowFirstColumn="0" w:lastRowLastColumn="0"/>
              <w:rPr>
                <w:color w:val="000000"/>
                <w:sz w:val="21"/>
                <w:szCs w:val="21"/>
                <w:lang w:val="en-US"/>
              </w:rPr>
            </w:pPr>
            <w:r w:rsidRPr="0053136E">
              <w:rPr>
                <w:color w:val="000000"/>
                <w:sz w:val="21"/>
                <w:szCs w:val="21"/>
              </w:rPr>
              <w:t>-2,47</w:t>
            </w:r>
          </w:p>
        </w:tc>
        <w:tc>
          <w:tcPr>
            <w:tcW w:w="4876" w:type="dxa"/>
          </w:tcPr>
          <w:p w14:paraId="4BEF186A" w14:textId="06B20283" w:rsidR="00C30F5B" w:rsidRPr="0053136E" w:rsidRDefault="007C36EA" w:rsidP="00CD4904">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53136E">
              <w:rPr>
                <w:color w:val="000000"/>
                <w:sz w:val="18"/>
                <w:szCs w:val="18"/>
              </w:rPr>
              <w:t>GSTM5</w:t>
            </w:r>
          </w:p>
        </w:tc>
      </w:tr>
      <w:tr w:rsidR="0053136E" w:rsidRPr="009A425E" w14:paraId="4F043BE7" w14:textId="2E8865AA" w:rsidTr="0053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dxa"/>
          </w:tcPr>
          <w:p w14:paraId="33FDD67B" w14:textId="707AE15C" w:rsidR="00C30F5B" w:rsidRPr="0053136E" w:rsidRDefault="00C30F5B" w:rsidP="00CD4904">
            <w:pPr>
              <w:rPr>
                <w:color w:val="000000"/>
                <w:sz w:val="21"/>
                <w:szCs w:val="21"/>
              </w:rPr>
            </w:pPr>
            <w:r w:rsidRPr="0053136E">
              <w:rPr>
                <w:color w:val="000000"/>
                <w:sz w:val="21"/>
                <w:szCs w:val="21"/>
              </w:rPr>
              <w:t>hsa-miR-4322</w:t>
            </w:r>
          </w:p>
        </w:tc>
        <w:tc>
          <w:tcPr>
            <w:tcW w:w="850" w:type="dxa"/>
          </w:tcPr>
          <w:p w14:paraId="2C19F0B8" w14:textId="4E724FDB" w:rsidR="00C30F5B" w:rsidRPr="0053136E" w:rsidRDefault="00CC0F1D" w:rsidP="00CC0F1D">
            <w:pPr>
              <w:jc w:val="center"/>
              <w:cnfStyle w:val="000000100000" w:firstRow="0" w:lastRow="0" w:firstColumn="0" w:lastColumn="0" w:oddVBand="0" w:evenVBand="0" w:oddHBand="1" w:evenHBand="0" w:firstRowFirstColumn="0" w:firstRowLastColumn="0" w:lastRowFirstColumn="0" w:lastRowLastColumn="0"/>
              <w:rPr>
                <w:color w:val="000000"/>
                <w:sz w:val="21"/>
                <w:szCs w:val="21"/>
                <w:lang w:val="en-US"/>
              </w:rPr>
            </w:pPr>
            <w:r w:rsidRPr="0053136E">
              <w:rPr>
                <w:color w:val="000000"/>
                <w:sz w:val="21"/>
                <w:szCs w:val="21"/>
                <w:lang w:val="en-US"/>
              </w:rPr>
              <w:t>0,035</w:t>
            </w:r>
          </w:p>
        </w:tc>
        <w:tc>
          <w:tcPr>
            <w:tcW w:w="906" w:type="dxa"/>
          </w:tcPr>
          <w:p w14:paraId="7A3499FB" w14:textId="6C18BFF6" w:rsidR="00C30F5B" w:rsidRPr="0053136E" w:rsidRDefault="00C30F5B" w:rsidP="00CD4904">
            <w:pPr>
              <w:cnfStyle w:val="000000100000" w:firstRow="0" w:lastRow="0" w:firstColumn="0" w:lastColumn="0" w:oddVBand="0" w:evenVBand="0" w:oddHBand="1" w:evenHBand="0" w:firstRowFirstColumn="0" w:firstRowLastColumn="0" w:lastRowFirstColumn="0" w:lastRowLastColumn="0"/>
              <w:rPr>
                <w:color w:val="000000"/>
                <w:sz w:val="21"/>
                <w:szCs w:val="21"/>
                <w:lang w:val="en-US"/>
              </w:rPr>
            </w:pPr>
            <w:r w:rsidRPr="0053136E">
              <w:rPr>
                <w:color w:val="000000"/>
                <w:sz w:val="21"/>
                <w:szCs w:val="21"/>
              </w:rPr>
              <w:t>-2,31</w:t>
            </w:r>
          </w:p>
        </w:tc>
        <w:tc>
          <w:tcPr>
            <w:tcW w:w="4876" w:type="dxa"/>
          </w:tcPr>
          <w:p w14:paraId="41B0E55A" w14:textId="62F61B94" w:rsidR="00C30F5B" w:rsidRPr="0053136E" w:rsidRDefault="007C36EA" w:rsidP="00CD4904">
            <w:pPr>
              <w:cnfStyle w:val="000000100000" w:firstRow="0" w:lastRow="0" w:firstColumn="0" w:lastColumn="0" w:oddVBand="0" w:evenVBand="0" w:oddHBand="1" w:evenHBand="0" w:firstRowFirstColumn="0" w:firstRowLastColumn="0" w:lastRowFirstColumn="0" w:lastRowLastColumn="0"/>
              <w:rPr>
                <w:color w:val="000000"/>
                <w:sz w:val="18"/>
                <w:szCs w:val="18"/>
                <w:lang w:val="en-US"/>
              </w:rPr>
            </w:pPr>
            <w:r w:rsidRPr="0053136E">
              <w:rPr>
                <w:color w:val="000000"/>
                <w:sz w:val="18"/>
                <w:szCs w:val="18"/>
                <w:lang w:val="en-US"/>
              </w:rPr>
              <w:t>WBSCR17, GALNT5, SRR, AMT, SDS, GLYCTK, KIR2DL4, PRF1, SYK, GZMB, KIR2DL3, SOS1, KIR3DL2, GZMB, KIR3DL2</w:t>
            </w:r>
          </w:p>
        </w:tc>
      </w:tr>
      <w:tr w:rsidR="0053136E" w:rsidRPr="009A425E" w14:paraId="689EDCAB" w14:textId="3A5B892F" w:rsidTr="0053136E">
        <w:tc>
          <w:tcPr>
            <w:cnfStyle w:val="001000000000" w:firstRow="0" w:lastRow="0" w:firstColumn="1" w:lastColumn="0" w:oddVBand="0" w:evenVBand="0" w:oddHBand="0" w:evenHBand="0" w:firstRowFirstColumn="0" w:firstRowLastColumn="0" w:lastRowFirstColumn="0" w:lastRowLastColumn="0"/>
            <w:tcW w:w="1757" w:type="dxa"/>
          </w:tcPr>
          <w:p w14:paraId="5013024B" w14:textId="31847373" w:rsidR="00C30F5B" w:rsidRPr="0053136E" w:rsidRDefault="00C30F5B" w:rsidP="00CD4904">
            <w:pPr>
              <w:rPr>
                <w:color w:val="000000"/>
                <w:sz w:val="21"/>
                <w:szCs w:val="21"/>
              </w:rPr>
            </w:pPr>
            <w:r w:rsidRPr="0053136E">
              <w:rPr>
                <w:color w:val="000000"/>
                <w:sz w:val="21"/>
                <w:szCs w:val="21"/>
              </w:rPr>
              <w:t>hsa-miR-1231</w:t>
            </w:r>
          </w:p>
        </w:tc>
        <w:tc>
          <w:tcPr>
            <w:tcW w:w="850" w:type="dxa"/>
          </w:tcPr>
          <w:p w14:paraId="044BDDC1" w14:textId="39D01DC3" w:rsidR="00C30F5B" w:rsidRPr="0053136E" w:rsidRDefault="00CC0F1D" w:rsidP="00CC0F1D">
            <w:pPr>
              <w:jc w:val="center"/>
              <w:cnfStyle w:val="000000000000" w:firstRow="0" w:lastRow="0" w:firstColumn="0" w:lastColumn="0" w:oddVBand="0" w:evenVBand="0" w:oddHBand="0" w:evenHBand="0" w:firstRowFirstColumn="0" w:firstRowLastColumn="0" w:lastRowFirstColumn="0" w:lastRowLastColumn="0"/>
              <w:rPr>
                <w:color w:val="000000"/>
                <w:sz w:val="21"/>
                <w:szCs w:val="21"/>
                <w:lang w:val="en-US"/>
              </w:rPr>
            </w:pPr>
            <w:r w:rsidRPr="0053136E">
              <w:rPr>
                <w:color w:val="000000"/>
                <w:sz w:val="21"/>
                <w:szCs w:val="21"/>
                <w:lang w:val="en-US"/>
              </w:rPr>
              <w:t>0,037</w:t>
            </w:r>
          </w:p>
        </w:tc>
        <w:tc>
          <w:tcPr>
            <w:tcW w:w="906" w:type="dxa"/>
          </w:tcPr>
          <w:p w14:paraId="6D86D4CE" w14:textId="3AD4FDAA" w:rsidR="00C30F5B" w:rsidRPr="0053136E" w:rsidRDefault="00C30F5B" w:rsidP="00CD4904">
            <w:pPr>
              <w:cnfStyle w:val="000000000000" w:firstRow="0" w:lastRow="0" w:firstColumn="0" w:lastColumn="0" w:oddVBand="0" w:evenVBand="0" w:oddHBand="0" w:evenHBand="0" w:firstRowFirstColumn="0" w:firstRowLastColumn="0" w:lastRowFirstColumn="0" w:lastRowLastColumn="0"/>
              <w:rPr>
                <w:color w:val="000000"/>
                <w:sz w:val="21"/>
                <w:szCs w:val="21"/>
                <w:lang w:val="en-US"/>
              </w:rPr>
            </w:pPr>
            <w:r w:rsidRPr="0053136E">
              <w:rPr>
                <w:color w:val="000000"/>
                <w:sz w:val="21"/>
                <w:szCs w:val="21"/>
              </w:rPr>
              <w:t>-3,18</w:t>
            </w:r>
          </w:p>
        </w:tc>
        <w:tc>
          <w:tcPr>
            <w:tcW w:w="4876" w:type="dxa"/>
          </w:tcPr>
          <w:p w14:paraId="64AAA198" w14:textId="3B3E6A9E" w:rsidR="00C30F5B" w:rsidRPr="0053136E" w:rsidRDefault="007C36EA" w:rsidP="00CD4904">
            <w:pPr>
              <w:cnfStyle w:val="000000000000" w:firstRow="0" w:lastRow="0" w:firstColumn="0" w:lastColumn="0" w:oddVBand="0" w:evenVBand="0" w:oddHBand="0" w:evenHBand="0" w:firstRowFirstColumn="0" w:firstRowLastColumn="0" w:lastRowFirstColumn="0" w:lastRowLastColumn="0"/>
              <w:rPr>
                <w:color w:val="000000"/>
                <w:sz w:val="18"/>
                <w:szCs w:val="18"/>
                <w:lang w:val="en-US"/>
              </w:rPr>
            </w:pPr>
            <w:r w:rsidRPr="0053136E">
              <w:rPr>
                <w:color w:val="000000"/>
                <w:sz w:val="18"/>
                <w:szCs w:val="18"/>
                <w:lang w:val="en-US"/>
              </w:rPr>
              <w:t>UGT2A1, KYNU, CCBL2, LIF, IL6ST, COL1A2, ACO1, GNAI2</w:t>
            </w:r>
          </w:p>
        </w:tc>
      </w:tr>
      <w:tr w:rsidR="0053136E" w:rsidRPr="009A425E" w14:paraId="6D490ABE" w14:textId="0106360A" w:rsidTr="0053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dxa"/>
          </w:tcPr>
          <w:p w14:paraId="4548F4F4" w14:textId="262E07BF" w:rsidR="00C30F5B" w:rsidRPr="0053136E" w:rsidRDefault="00C30F5B" w:rsidP="00CD4904">
            <w:pPr>
              <w:rPr>
                <w:color w:val="000000"/>
                <w:sz w:val="21"/>
                <w:szCs w:val="21"/>
              </w:rPr>
            </w:pPr>
            <w:r w:rsidRPr="0053136E">
              <w:rPr>
                <w:color w:val="000000"/>
                <w:sz w:val="21"/>
                <w:szCs w:val="21"/>
              </w:rPr>
              <w:t>hsa-miR-6824-5p</w:t>
            </w:r>
          </w:p>
        </w:tc>
        <w:tc>
          <w:tcPr>
            <w:tcW w:w="850" w:type="dxa"/>
          </w:tcPr>
          <w:p w14:paraId="1AEA0CE9" w14:textId="7C271B91" w:rsidR="00C30F5B" w:rsidRPr="0053136E" w:rsidRDefault="00CC0F1D" w:rsidP="00CC0F1D">
            <w:pPr>
              <w:jc w:val="center"/>
              <w:cnfStyle w:val="000000100000" w:firstRow="0" w:lastRow="0" w:firstColumn="0" w:lastColumn="0" w:oddVBand="0" w:evenVBand="0" w:oddHBand="1" w:evenHBand="0" w:firstRowFirstColumn="0" w:firstRowLastColumn="0" w:lastRowFirstColumn="0" w:lastRowLastColumn="0"/>
              <w:rPr>
                <w:color w:val="000000"/>
                <w:sz w:val="21"/>
                <w:szCs w:val="21"/>
                <w:lang w:val="en-US"/>
              </w:rPr>
            </w:pPr>
            <w:r w:rsidRPr="0053136E">
              <w:rPr>
                <w:color w:val="000000"/>
                <w:sz w:val="21"/>
                <w:szCs w:val="21"/>
                <w:lang w:val="en-US"/>
              </w:rPr>
              <w:t>0,037</w:t>
            </w:r>
          </w:p>
        </w:tc>
        <w:tc>
          <w:tcPr>
            <w:tcW w:w="906" w:type="dxa"/>
          </w:tcPr>
          <w:p w14:paraId="1FFDF913" w14:textId="4C720F16" w:rsidR="00C30F5B" w:rsidRPr="0053136E" w:rsidRDefault="00C30F5B" w:rsidP="00CD4904">
            <w:pPr>
              <w:cnfStyle w:val="000000100000" w:firstRow="0" w:lastRow="0" w:firstColumn="0" w:lastColumn="0" w:oddVBand="0" w:evenVBand="0" w:oddHBand="1" w:evenHBand="0" w:firstRowFirstColumn="0" w:firstRowLastColumn="0" w:lastRowFirstColumn="0" w:lastRowLastColumn="0"/>
              <w:rPr>
                <w:color w:val="000000"/>
                <w:sz w:val="21"/>
                <w:szCs w:val="21"/>
                <w:lang w:val="en-US"/>
              </w:rPr>
            </w:pPr>
            <w:r w:rsidRPr="0053136E">
              <w:rPr>
                <w:color w:val="000000"/>
                <w:sz w:val="21"/>
                <w:szCs w:val="21"/>
              </w:rPr>
              <w:t>-2,07</w:t>
            </w:r>
          </w:p>
        </w:tc>
        <w:tc>
          <w:tcPr>
            <w:tcW w:w="4876" w:type="dxa"/>
          </w:tcPr>
          <w:p w14:paraId="6653CDBC" w14:textId="76BFC598" w:rsidR="00C30F5B" w:rsidRPr="0053136E" w:rsidRDefault="007C36EA" w:rsidP="00CD4904">
            <w:pPr>
              <w:cnfStyle w:val="000000100000" w:firstRow="0" w:lastRow="0" w:firstColumn="0" w:lastColumn="0" w:oddVBand="0" w:evenVBand="0" w:oddHBand="1" w:evenHBand="0" w:firstRowFirstColumn="0" w:firstRowLastColumn="0" w:lastRowFirstColumn="0" w:lastRowLastColumn="0"/>
              <w:rPr>
                <w:color w:val="000000"/>
                <w:sz w:val="18"/>
                <w:szCs w:val="18"/>
                <w:lang w:val="en-US"/>
              </w:rPr>
            </w:pPr>
            <w:r w:rsidRPr="0053136E">
              <w:rPr>
                <w:color w:val="000000"/>
                <w:sz w:val="18"/>
                <w:szCs w:val="18"/>
                <w:lang w:val="en-US"/>
              </w:rPr>
              <w:t>BMPR1B, FFZD3, SMAD4, NANOG, MAP2K1, FZD9, PPP3CC, FZD3, SKP1, NFATC4, SMAD4, CALM1, ESR2, CREB3L1, BRAF, TYR, CREB3L1</w:t>
            </w:r>
          </w:p>
        </w:tc>
      </w:tr>
      <w:tr w:rsidR="0053136E" w:rsidRPr="0053136E" w14:paraId="5C486F4F" w14:textId="380896AA" w:rsidTr="0053136E">
        <w:tc>
          <w:tcPr>
            <w:cnfStyle w:val="001000000000" w:firstRow="0" w:lastRow="0" w:firstColumn="1" w:lastColumn="0" w:oddVBand="0" w:evenVBand="0" w:oddHBand="0" w:evenHBand="0" w:firstRowFirstColumn="0" w:firstRowLastColumn="0" w:lastRowFirstColumn="0" w:lastRowLastColumn="0"/>
            <w:tcW w:w="1757" w:type="dxa"/>
          </w:tcPr>
          <w:p w14:paraId="151E7351" w14:textId="61E31D63" w:rsidR="00C30F5B" w:rsidRPr="0053136E" w:rsidRDefault="00C30F5B" w:rsidP="00CD4904">
            <w:pPr>
              <w:rPr>
                <w:color w:val="000000"/>
                <w:sz w:val="21"/>
                <w:szCs w:val="21"/>
              </w:rPr>
            </w:pPr>
            <w:r w:rsidRPr="0053136E">
              <w:rPr>
                <w:color w:val="000000"/>
                <w:sz w:val="21"/>
                <w:szCs w:val="21"/>
              </w:rPr>
              <w:t>hsa-miR-1225-5p</w:t>
            </w:r>
          </w:p>
        </w:tc>
        <w:tc>
          <w:tcPr>
            <w:tcW w:w="850" w:type="dxa"/>
          </w:tcPr>
          <w:p w14:paraId="4C3AA565" w14:textId="41A7D77E" w:rsidR="00C30F5B" w:rsidRPr="0053136E" w:rsidRDefault="00CC0F1D" w:rsidP="00CC0F1D">
            <w:pPr>
              <w:jc w:val="center"/>
              <w:cnfStyle w:val="000000000000" w:firstRow="0" w:lastRow="0" w:firstColumn="0" w:lastColumn="0" w:oddVBand="0" w:evenVBand="0" w:oddHBand="0" w:evenHBand="0" w:firstRowFirstColumn="0" w:firstRowLastColumn="0" w:lastRowFirstColumn="0" w:lastRowLastColumn="0"/>
              <w:rPr>
                <w:color w:val="000000"/>
                <w:sz w:val="21"/>
                <w:szCs w:val="21"/>
                <w:lang w:val="en-US"/>
              </w:rPr>
            </w:pPr>
            <w:r w:rsidRPr="0053136E">
              <w:rPr>
                <w:color w:val="000000"/>
                <w:sz w:val="21"/>
                <w:szCs w:val="21"/>
                <w:lang w:val="en-US"/>
              </w:rPr>
              <w:t>0,040</w:t>
            </w:r>
          </w:p>
        </w:tc>
        <w:tc>
          <w:tcPr>
            <w:tcW w:w="906" w:type="dxa"/>
          </w:tcPr>
          <w:p w14:paraId="00E7EBA9" w14:textId="5354E589" w:rsidR="00C30F5B" w:rsidRPr="0053136E" w:rsidRDefault="00C30F5B" w:rsidP="00CD4904">
            <w:pPr>
              <w:cnfStyle w:val="000000000000" w:firstRow="0" w:lastRow="0" w:firstColumn="0" w:lastColumn="0" w:oddVBand="0" w:evenVBand="0" w:oddHBand="0" w:evenHBand="0" w:firstRowFirstColumn="0" w:firstRowLastColumn="0" w:lastRowFirstColumn="0" w:lastRowLastColumn="0"/>
              <w:rPr>
                <w:color w:val="000000"/>
                <w:sz w:val="21"/>
                <w:szCs w:val="21"/>
                <w:lang w:val="en-US"/>
              </w:rPr>
            </w:pPr>
            <w:r w:rsidRPr="0053136E">
              <w:rPr>
                <w:color w:val="000000"/>
                <w:sz w:val="21"/>
                <w:szCs w:val="21"/>
              </w:rPr>
              <w:t>-3,35</w:t>
            </w:r>
          </w:p>
        </w:tc>
        <w:tc>
          <w:tcPr>
            <w:tcW w:w="4876" w:type="dxa"/>
          </w:tcPr>
          <w:p w14:paraId="3C88D63E" w14:textId="2C9CB9A0" w:rsidR="00C30F5B" w:rsidRPr="0053136E" w:rsidRDefault="007C36EA" w:rsidP="00CD4904">
            <w:pPr>
              <w:cnfStyle w:val="000000000000" w:firstRow="0" w:lastRow="0" w:firstColumn="0" w:lastColumn="0" w:oddVBand="0" w:evenVBand="0" w:oddHBand="0" w:evenHBand="0" w:firstRowFirstColumn="0" w:firstRowLastColumn="0" w:lastRowFirstColumn="0" w:lastRowLastColumn="0"/>
              <w:rPr>
                <w:color w:val="000000"/>
                <w:sz w:val="18"/>
                <w:szCs w:val="18"/>
                <w:lang w:val="en-US"/>
              </w:rPr>
            </w:pPr>
            <w:r w:rsidRPr="0053136E">
              <w:rPr>
                <w:color w:val="000000"/>
                <w:sz w:val="18"/>
                <w:szCs w:val="18"/>
                <w:lang w:val="en-US"/>
              </w:rPr>
              <w:t>MGST1, GALNT11, HLA-DOA, FAS, IFNG, CFLAR, OAS1. IL33, GNA13</w:t>
            </w:r>
          </w:p>
        </w:tc>
      </w:tr>
      <w:tr w:rsidR="0053136E" w:rsidRPr="009A425E" w14:paraId="062DEFD5" w14:textId="688FE43C" w:rsidTr="0053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dxa"/>
          </w:tcPr>
          <w:p w14:paraId="6EB4E5B0" w14:textId="2B5677B3" w:rsidR="00C30F5B" w:rsidRPr="0053136E" w:rsidRDefault="00C30F5B" w:rsidP="00CD4904">
            <w:pPr>
              <w:rPr>
                <w:color w:val="000000"/>
                <w:sz w:val="21"/>
                <w:szCs w:val="21"/>
              </w:rPr>
            </w:pPr>
            <w:r w:rsidRPr="0053136E">
              <w:rPr>
                <w:color w:val="000000"/>
                <w:sz w:val="21"/>
                <w:szCs w:val="21"/>
              </w:rPr>
              <w:t>hsa-miR-6782-5p</w:t>
            </w:r>
          </w:p>
        </w:tc>
        <w:tc>
          <w:tcPr>
            <w:tcW w:w="850" w:type="dxa"/>
          </w:tcPr>
          <w:p w14:paraId="2CDC75F1" w14:textId="035804E2" w:rsidR="00C30F5B" w:rsidRPr="0053136E" w:rsidRDefault="00CC0F1D" w:rsidP="00CC0F1D">
            <w:pPr>
              <w:jc w:val="center"/>
              <w:cnfStyle w:val="000000100000" w:firstRow="0" w:lastRow="0" w:firstColumn="0" w:lastColumn="0" w:oddVBand="0" w:evenVBand="0" w:oddHBand="1" w:evenHBand="0" w:firstRowFirstColumn="0" w:firstRowLastColumn="0" w:lastRowFirstColumn="0" w:lastRowLastColumn="0"/>
              <w:rPr>
                <w:color w:val="000000"/>
                <w:sz w:val="21"/>
                <w:szCs w:val="21"/>
                <w:lang w:val="en-US"/>
              </w:rPr>
            </w:pPr>
            <w:r w:rsidRPr="0053136E">
              <w:rPr>
                <w:color w:val="000000"/>
                <w:sz w:val="21"/>
                <w:szCs w:val="21"/>
                <w:lang w:val="en-US"/>
              </w:rPr>
              <w:t>0,045</w:t>
            </w:r>
          </w:p>
        </w:tc>
        <w:tc>
          <w:tcPr>
            <w:tcW w:w="906" w:type="dxa"/>
          </w:tcPr>
          <w:p w14:paraId="20A572B3" w14:textId="6D903292" w:rsidR="00C30F5B" w:rsidRPr="0053136E" w:rsidRDefault="00C30F5B" w:rsidP="00CD4904">
            <w:pPr>
              <w:cnfStyle w:val="000000100000" w:firstRow="0" w:lastRow="0" w:firstColumn="0" w:lastColumn="0" w:oddVBand="0" w:evenVBand="0" w:oddHBand="1" w:evenHBand="0" w:firstRowFirstColumn="0" w:firstRowLastColumn="0" w:lastRowFirstColumn="0" w:lastRowLastColumn="0"/>
              <w:rPr>
                <w:color w:val="000000"/>
                <w:sz w:val="21"/>
                <w:szCs w:val="21"/>
                <w:lang w:val="en-US"/>
              </w:rPr>
            </w:pPr>
            <w:r w:rsidRPr="0053136E">
              <w:rPr>
                <w:color w:val="000000"/>
                <w:sz w:val="21"/>
                <w:szCs w:val="21"/>
              </w:rPr>
              <w:t>-2,11</w:t>
            </w:r>
          </w:p>
        </w:tc>
        <w:tc>
          <w:tcPr>
            <w:tcW w:w="4876" w:type="dxa"/>
          </w:tcPr>
          <w:p w14:paraId="7333B839" w14:textId="6D293ACC" w:rsidR="00C30F5B" w:rsidRPr="0053136E" w:rsidRDefault="007C36EA" w:rsidP="00CD4904">
            <w:pPr>
              <w:cnfStyle w:val="000000100000" w:firstRow="0" w:lastRow="0" w:firstColumn="0" w:lastColumn="0" w:oddVBand="0" w:evenVBand="0" w:oddHBand="1" w:evenHBand="0" w:firstRowFirstColumn="0" w:firstRowLastColumn="0" w:lastRowFirstColumn="0" w:lastRowLastColumn="0"/>
              <w:rPr>
                <w:color w:val="000000"/>
                <w:sz w:val="18"/>
                <w:szCs w:val="18"/>
                <w:lang w:val="en-US"/>
              </w:rPr>
            </w:pPr>
            <w:r w:rsidRPr="0053136E">
              <w:rPr>
                <w:color w:val="000000"/>
                <w:sz w:val="18"/>
                <w:szCs w:val="18"/>
                <w:lang w:val="en-US"/>
              </w:rPr>
              <w:t>TJP1, TUBB4A, MAPK3, GJA1, MAPK1, ADCY4, SMAD3, ACVR2A, GCNT3, GALNT14, PPP1R12B</w:t>
            </w:r>
          </w:p>
        </w:tc>
      </w:tr>
      <w:tr w:rsidR="0053136E" w:rsidRPr="009A425E" w14:paraId="5C88F283" w14:textId="222F4829" w:rsidTr="0053136E">
        <w:tc>
          <w:tcPr>
            <w:cnfStyle w:val="001000000000" w:firstRow="0" w:lastRow="0" w:firstColumn="1" w:lastColumn="0" w:oddVBand="0" w:evenVBand="0" w:oddHBand="0" w:evenHBand="0" w:firstRowFirstColumn="0" w:firstRowLastColumn="0" w:lastRowFirstColumn="0" w:lastRowLastColumn="0"/>
            <w:tcW w:w="1757" w:type="dxa"/>
          </w:tcPr>
          <w:p w14:paraId="7F97FE45" w14:textId="0CCC844E" w:rsidR="00C30F5B" w:rsidRPr="0053136E" w:rsidRDefault="00C30F5B" w:rsidP="00CD4904">
            <w:pPr>
              <w:rPr>
                <w:color w:val="000000"/>
                <w:sz w:val="21"/>
                <w:szCs w:val="21"/>
              </w:rPr>
            </w:pPr>
            <w:r w:rsidRPr="0053136E">
              <w:rPr>
                <w:color w:val="000000"/>
                <w:sz w:val="21"/>
                <w:szCs w:val="21"/>
              </w:rPr>
              <w:t>hsa-miR-139-5p</w:t>
            </w:r>
          </w:p>
        </w:tc>
        <w:tc>
          <w:tcPr>
            <w:tcW w:w="850" w:type="dxa"/>
          </w:tcPr>
          <w:p w14:paraId="05029EEC" w14:textId="214E3F67" w:rsidR="00C30F5B" w:rsidRPr="0053136E" w:rsidRDefault="00CC0F1D" w:rsidP="00CC0F1D">
            <w:pPr>
              <w:jc w:val="center"/>
              <w:cnfStyle w:val="000000000000" w:firstRow="0" w:lastRow="0" w:firstColumn="0" w:lastColumn="0" w:oddVBand="0" w:evenVBand="0" w:oddHBand="0" w:evenHBand="0" w:firstRowFirstColumn="0" w:firstRowLastColumn="0" w:lastRowFirstColumn="0" w:lastRowLastColumn="0"/>
              <w:rPr>
                <w:color w:val="000000"/>
                <w:sz w:val="21"/>
                <w:szCs w:val="21"/>
                <w:lang w:val="en-US"/>
              </w:rPr>
            </w:pPr>
            <w:r w:rsidRPr="0053136E">
              <w:rPr>
                <w:color w:val="000000"/>
                <w:sz w:val="21"/>
                <w:szCs w:val="21"/>
                <w:lang w:val="en-US"/>
              </w:rPr>
              <w:t>0,049</w:t>
            </w:r>
          </w:p>
        </w:tc>
        <w:tc>
          <w:tcPr>
            <w:tcW w:w="906" w:type="dxa"/>
          </w:tcPr>
          <w:p w14:paraId="50976EF8" w14:textId="57E4C237" w:rsidR="00C30F5B" w:rsidRPr="0053136E" w:rsidRDefault="00C30F5B" w:rsidP="00CD4904">
            <w:pPr>
              <w:cnfStyle w:val="000000000000" w:firstRow="0" w:lastRow="0" w:firstColumn="0" w:lastColumn="0" w:oddVBand="0" w:evenVBand="0" w:oddHBand="0" w:evenHBand="0" w:firstRowFirstColumn="0" w:firstRowLastColumn="0" w:lastRowFirstColumn="0" w:lastRowLastColumn="0"/>
              <w:rPr>
                <w:color w:val="000000"/>
                <w:sz w:val="21"/>
                <w:szCs w:val="21"/>
                <w:lang w:val="en-US"/>
              </w:rPr>
            </w:pPr>
            <w:r w:rsidRPr="0053136E">
              <w:rPr>
                <w:color w:val="000000"/>
                <w:sz w:val="21"/>
                <w:szCs w:val="21"/>
              </w:rPr>
              <w:t>-2,20</w:t>
            </w:r>
          </w:p>
        </w:tc>
        <w:tc>
          <w:tcPr>
            <w:tcW w:w="4876" w:type="dxa"/>
          </w:tcPr>
          <w:p w14:paraId="0AF024A4" w14:textId="79F14912" w:rsidR="00C30F5B" w:rsidRPr="0053136E" w:rsidRDefault="007C36EA" w:rsidP="00CD4904">
            <w:pPr>
              <w:cnfStyle w:val="000000000000" w:firstRow="0" w:lastRow="0" w:firstColumn="0" w:lastColumn="0" w:oddVBand="0" w:evenVBand="0" w:oddHBand="0" w:evenHBand="0" w:firstRowFirstColumn="0" w:firstRowLastColumn="0" w:lastRowFirstColumn="0" w:lastRowLastColumn="0"/>
              <w:rPr>
                <w:color w:val="000000"/>
                <w:sz w:val="18"/>
                <w:szCs w:val="18"/>
                <w:lang w:val="en-US"/>
              </w:rPr>
            </w:pPr>
            <w:r w:rsidRPr="0053136E">
              <w:rPr>
                <w:color w:val="000000"/>
                <w:sz w:val="18"/>
                <w:szCs w:val="18"/>
                <w:lang w:val="en-US"/>
              </w:rPr>
              <w:t>ACADM, GOT2, MUT, PDE3A, GABBR2, YAP1, YWHAE, NF2, CCND2, CTNNB1, WNT</w:t>
            </w:r>
            <w:r w:rsidR="00D84AB3" w:rsidRPr="0053136E">
              <w:rPr>
                <w:color w:val="000000"/>
                <w:sz w:val="18"/>
                <w:szCs w:val="18"/>
                <w:lang w:val="en-US"/>
              </w:rPr>
              <w:t>T7B, CAMK2D, NFKB1, TRAF6, HRAS, ATF4, NMP2, GNAI2, CTNND1, CDH1, TRIM25, XIAP</w:t>
            </w:r>
          </w:p>
        </w:tc>
      </w:tr>
      <w:tr w:rsidR="0053136E" w:rsidRPr="0053136E" w14:paraId="1C3BBDC0" w14:textId="39BA4F97" w:rsidTr="0053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dxa"/>
          </w:tcPr>
          <w:p w14:paraId="2F9CFB88" w14:textId="3AEB334F" w:rsidR="00C30F5B" w:rsidRPr="0053136E" w:rsidRDefault="00C30F5B" w:rsidP="00CD4904">
            <w:pPr>
              <w:rPr>
                <w:color w:val="000000"/>
                <w:sz w:val="21"/>
                <w:szCs w:val="21"/>
              </w:rPr>
            </w:pPr>
            <w:r w:rsidRPr="0053136E">
              <w:rPr>
                <w:color w:val="000000"/>
                <w:sz w:val="21"/>
                <w:szCs w:val="21"/>
              </w:rPr>
              <w:lastRenderedPageBreak/>
              <w:t>hsa-miR-7150</w:t>
            </w:r>
          </w:p>
        </w:tc>
        <w:tc>
          <w:tcPr>
            <w:tcW w:w="850" w:type="dxa"/>
          </w:tcPr>
          <w:p w14:paraId="346A514C" w14:textId="473A1684" w:rsidR="00C30F5B" w:rsidRPr="0053136E" w:rsidRDefault="00CC0F1D" w:rsidP="00CC0F1D">
            <w:pPr>
              <w:jc w:val="center"/>
              <w:cnfStyle w:val="000000100000" w:firstRow="0" w:lastRow="0" w:firstColumn="0" w:lastColumn="0" w:oddVBand="0" w:evenVBand="0" w:oddHBand="1" w:evenHBand="0" w:firstRowFirstColumn="0" w:firstRowLastColumn="0" w:lastRowFirstColumn="0" w:lastRowLastColumn="0"/>
              <w:rPr>
                <w:color w:val="000000"/>
                <w:sz w:val="21"/>
                <w:szCs w:val="21"/>
                <w:lang w:val="en-US"/>
              </w:rPr>
            </w:pPr>
            <w:r w:rsidRPr="0053136E">
              <w:rPr>
                <w:color w:val="000000"/>
                <w:sz w:val="21"/>
                <w:szCs w:val="21"/>
                <w:lang w:val="en-US"/>
              </w:rPr>
              <w:t>0,050</w:t>
            </w:r>
          </w:p>
        </w:tc>
        <w:tc>
          <w:tcPr>
            <w:tcW w:w="906" w:type="dxa"/>
          </w:tcPr>
          <w:p w14:paraId="6DBD8F9F" w14:textId="0F4E5F4C" w:rsidR="00C30F5B" w:rsidRPr="0053136E" w:rsidRDefault="00C30F5B" w:rsidP="00CD4904">
            <w:pPr>
              <w:cnfStyle w:val="000000100000" w:firstRow="0" w:lastRow="0" w:firstColumn="0" w:lastColumn="0" w:oddVBand="0" w:evenVBand="0" w:oddHBand="1" w:evenHBand="0" w:firstRowFirstColumn="0" w:firstRowLastColumn="0" w:lastRowFirstColumn="0" w:lastRowLastColumn="0"/>
              <w:rPr>
                <w:color w:val="000000"/>
                <w:sz w:val="21"/>
                <w:szCs w:val="21"/>
                <w:lang w:val="en-US"/>
              </w:rPr>
            </w:pPr>
            <w:r w:rsidRPr="0053136E">
              <w:rPr>
                <w:color w:val="000000"/>
                <w:sz w:val="21"/>
                <w:szCs w:val="21"/>
              </w:rPr>
              <w:t>-2,09</w:t>
            </w:r>
          </w:p>
        </w:tc>
        <w:tc>
          <w:tcPr>
            <w:tcW w:w="4876" w:type="dxa"/>
          </w:tcPr>
          <w:p w14:paraId="3B8C2D8C" w14:textId="22BB9346" w:rsidR="00C30F5B" w:rsidRPr="0053136E" w:rsidRDefault="00D84AB3" w:rsidP="00CD4904">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53136E">
              <w:rPr>
                <w:color w:val="000000"/>
                <w:sz w:val="18"/>
                <w:szCs w:val="18"/>
              </w:rPr>
              <w:t>PLCB3, TG, ALDH7A1</w:t>
            </w:r>
          </w:p>
        </w:tc>
      </w:tr>
      <w:tr w:rsidR="0053136E" w:rsidRPr="009A425E" w14:paraId="0660BC27" w14:textId="0BBC1799" w:rsidTr="0053136E">
        <w:tc>
          <w:tcPr>
            <w:cnfStyle w:val="001000000000" w:firstRow="0" w:lastRow="0" w:firstColumn="1" w:lastColumn="0" w:oddVBand="0" w:evenVBand="0" w:oddHBand="0" w:evenHBand="0" w:firstRowFirstColumn="0" w:firstRowLastColumn="0" w:lastRowFirstColumn="0" w:lastRowLastColumn="0"/>
            <w:tcW w:w="1757" w:type="dxa"/>
          </w:tcPr>
          <w:p w14:paraId="1093460E" w14:textId="481EE774" w:rsidR="00C30F5B" w:rsidRPr="0053136E" w:rsidRDefault="00C30F5B" w:rsidP="00CD4904">
            <w:pPr>
              <w:rPr>
                <w:color w:val="000000"/>
                <w:sz w:val="21"/>
                <w:szCs w:val="21"/>
              </w:rPr>
            </w:pPr>
            <w:r w:rsidRPr="0053136E">
              <w:rPr>
                <w:color w:val="000000"/>
                <w:sz w:val="21"/>
                <w:szCs w:val="21"/>
              </w:rPr>
              <w:t>hsa-miR-6891-5p</w:t>
            </w:r>
          </w:p>
        </w:tc>
        <w:tc>
          <w:tcPr>
            <w:tcW w:w="850" w:type="dxa"/>
          </w:tcPr>
          <w:p w14:paraId="7CF33D41" w14:textId="5EC712C7" w:rsidR="00C30F5B" w:rsidRPr="0053136E" w:rsidRDefault="00CC0F1D" w:rsidP="00CC0F1D">
            <w:pPr>
              <w:jc w:val="center"/>
              <w:cnfStyle w:val="000000000000" w:firstRow="0" w:lastRow="0" w:firstColumn="0" w:lastColumn="0" w:oddVBand="0" w:evenVBand="0" w:oddHBand="0" w:evenHBand="0" w:firstRowFirstColumn="0" w:firstRowLastColumn="0" w:lastRowFirstColumn="0" w:lastRowLastColumn="0"/>
              <w:rPr>
                <w:color w:val="000000"/>
                <w:sz w:val="21"/>
                <w:szCs w:val="21"/>
                <w:lang w:val="en-US"/>
              </w:rPr>
            </w:pPr>
            <w:r w:rsidRPr="0053136E">
              <w:rPr>
                <w:color w:val="000000"/>
                <w:sz w:val="21"/>
                <w:szCs w:val="21"/>
                <w:lang w:val="en-US"/>
              </w:rPr>
              <w:t>0,050</w:t>
            </w:r>
          </w:p>
        </w:tc>
        <w:tc>
          <w:tcPr>
            <w:tcW w:w="906" w:type="dxa"/>
          </w:tcPr>
          <w:p w14:paraId="1A81F355" w14:textId="7D16B4A3" w:rsidR="00C30F5B" w:rsidRPr="0053136E" w:rsidRDefault="00C30F5B" w:rsidP="00CD4904">
            <w:pPr>
              <w:cnfStyle w:val="000000000000" w:firstRow="0" w:lastRow="0" w:firstColumn="0" w:lastColumn="0" w:oddVBand="0" w:evenVBand="0" w:oddHBand="0" w:evenHBand="0" w:firstRowFirstColumn="0" w:firstRowLastColumn="0" w:lastRowFirstColumn="0" w:lastRowLastColumn="0"/>
              <w:rPr>
                <w:color w:val="000000"/>
                <w:sz w:val="21"/>
                <w:szCs w:val="21"/>
                <w:lang w:val="en-US"/>
              </w:rPr>
            </w:pPr>
            <w:r w:rsidRPr="0053136E">
              <w:rPr>
                <w:color w:val="000000"/>
                <w:sz w:val="21"/>
                <w:szCs w:val="21"/>
              </w:rPr>
              <w:t>-2,11</w:t>
            </w:r>
          </w:p>
        </w:tc>
        <w:tc>
          <w:tcPr>
            <w:tcW w:w="4876" w:type="dxa"/>
          </w:tcPr>
          <w:p w14:paraId="49E203DA" w14:textId="7F7680CE" w:rsidR="00C30F5B" w:rsidRPr="0053136E" w:rsidRDefault="00D84AB3" w:rsidP="00CD4904">
            <w:pPr>
              <w:cnfStyle w:val="000000000000" w:firstRow="0" w:lastRow="0" w:firstColumn="0" w:lastColumn="0" w:oddVBand="0" w:evenVBand="0" w:oddHBand="0" w:evenHBand="0" w:firstRowFirstColumn="0" w:firstRowLastColumn="0" w:lastRowFirstColumn="0" w:lastRowLastColumn="0"/>
              <w:rPr>
                <w:color w:val="000000"/>
                <w:sz w:val="18"/>
                <w:szCs w:val="18"/>
                <w:lang w:val="en-US"/>
              </w:rPr>
            </w:pPr>
            <w:r w:rsidRPr="0053136E">
              <w:rPr>
                <w:color w:val="000000"/>
                <w:sz w:val="18"/>
                <w:szCs w:val="18"/>
                <w:lang w:val="en-US"/>
              </w:rPr>
              <w:t>ATP1B2, GPX6, PLCB3, TG, LAMA5, COL6A2, SDC3, CD40LG, CADM1, CDH1, PYCR2, NOS1</w:t>
            </w:r>
          </w:p>
        </w:tc>
      </w:tr>
    </w:tbl>
    <w:p w14:paraId="6B3CB6E5" w14:textId="77777777" w:rsidR="00CD4904" w:rsidRPr="003D4192" w:rsidRDefault="00CD4904" w:rsidP="002778F3">
      <w:pPr>
        <w:rPr>
          <w:color w:val="000000"/>
          <w:sz w:val="22"/>
          <w:szCs w:val="22"/>
          <w:lang w:val="en-US"/>
        </w:rPr>
      </w:pPr>
    </w:p>
    <w:p w14:paraId="2973ED19" w14:textId="2F66C684" w:rsidR="002778F3" w:rsidRDefault="00CD4904" w:rsidP="008A4977">
      <w:pPr>
        <w:spacing w:line="360" w:lineRule="auto"/>
        <w:jc w:val="both"/>
        <w:rPr>
          <w:i/>
          <w:iCs/>
        </w:rPr>
      </w:pPr>
      <w:r w:rsidRPr="00E3746D">
        <w:rPr>
          <w:i/>
        </w:rPr>
        <w:t xml:space="preserve">Tabla 2: </w:t>
      </w:r>
      <w:proofErr w:type="spellStart"/>
      <w:r w:rsidR="00B044CB" w:rsidRPr="00E3746D">
        <w:rPr>
          <w:i/>
        </w:rPr>
        <w:t>miRNAs</w:t>
      </w:r>
      <w:proofErr w:type="spellEnd"/>
      <w:r w:rsidR="00B044CB" w:rsidRPr="00E3746D">
        <w:rPr>
          <w:i/>
        </w:rPr>
        <w:t xml:space="preserve"> no codificantes que cambian significativamente al comparar los grupos.</w:t>
      </w:r>
      <w:r w:rsidR="00BA1FC8">
        <w:rPr>
          <w:i/>
        </w:rPr>
        <w:t xml:space="preserve"> S</w:t>
      </w:r>
      <w:r w:rsidR="00B044CB" w:rsidRPr="00E3746D">
        <w:rPr>
          <w:i/>
        </w:rPr>
        <w:t>e incluyen el p-valor de cada uno de ellos</w:t>
      </w:r>
      <w:r w:rsidR="008A4977">
        <w:rPr>
          <w:i/>
        </w:rPr>
        <w:t xml:space="preserve"> (Gen se refiere a las </w:t>
      </w:r>
      <w:proofErr w:type="spellStart"/>
      <w:r w:rsidR="008A4977">
        <w:rPr>
          <w:i/>
        </w:rPr>
        <w:t>VEs</w:t>
      </w:r>
      <w:proofErr w:type="spellEnd"/>
      <w:r w:rsidR="008A4977">
        <w:rPr>
          <w:i/>
        </w:rPr>
        <w:t xml:space="preserve"> liberadas por células mononucleares tratadas con genisteína y, </w:t>
      </w:r>
      <w:proofErr w:type="spellStart"/>
      <w:r w:rsidR="008A4977">
        <w:rPr>
          <w:i/>
        </w:rPr>
        <w:t>Cnt</w:t>
      </w:r>
      <w:proofErr w:type="spellEnd"/>
      <w:r w:rsidR="008A4977">
        <w:rPr>
          <w:i/>
        </w:rPr>
        <w:t>, tratadas con DMSO)</w:t>
      </w:r>
      <w:r w:rsidR="00BA1FC8">
        <w:rPr>
          <w:i/>
        </w:rPr>
        <w:t>,</w:t>
      </w:r>
      <w:r w:rsidR="00B044CB" w:rsidRPr="00E3746D">
        <w:rPr>
          <w:i/>
        </w:rPr>
        <w:t xml:space="preserve"> el </w:t>
      </w:r>
      <w:proofErr w:type="spellStart"/>
      <w:r w:rsidR="00B044CB" w:rsidRPr="00E3746D">
        <w:rPr>
          <w:i/>
        </w:rPr>
        <w:t>fold-change</w:t>
      </w:r>
      <w:r w:rsidR="00BA1FC8">
        <w:rPr>
          <w:i/>
          <w:iCs/>
        </w:rPr>
        <w:t>,así</w:t>
      </w:r>
      <w:proofErr w:type="spellEnd"/>
      <w:r w:rsidR="00BA1FC8">
        <w:rPr>
          <w:i/>
          <w:iCs/>
        </w:rPr>
        <w:t xml:space="preserve"> como los gen</w:t>
      </w:r>
      <w:r w:rsidR="0053136E">
        <w:rPr>
          <w:i/>
          <w:iCs/>
        </w:rPr>
        <w:t>e</w:t>
      </w:r>
      <w:r w:rsidR="00BA1FC8">
        <w:rPr>
          <w:i/>
          <w:iCs/>
        </w:rPr>
        <w:t xml:space="preserve">s diana de dichos </w:t>
      </w:r>
      <w:proofErr w:type="spellStart"/>
      <w:r w:rsidR="00BA1FC8">
        <w:rPr>
          <w:i/>
          <w:iCs/>
        </w:rPr>
        <w:t>miRNA</w:t>
      </w:r>
      <w:proofErr w:type="spellEnd"/>
      <w:r w:rsidR="00BA1FC8">
        <w:rPr>
          <w:i/>
          <w:iCs/>
        </w:rPr>
        <w:t xml:space="preserve"> según las beses de datos, </w:t>
      </w:r>
      <w:proofErr w:type="spellStart"/>
      <w:r w:rsidR="00BA1FC8">
        <w:rPr>
          <w:i/>
          <w:iCs/>
        </w:rPr>
        <w:t>Targetscan</w:t>
      </w:r>
      <w:proofErr w:type="spellEnd"/>
      <w:r w:rsidR="00BA1FC8">
        <w:rPr>
          <w:i/>
          <w:iCs/>
        </w:rPr>
        <w:t xml:space="preserve"> y </w:t>
      </w:r>
      <w:proofErr w:type="spellStart"/>
      <w:r w:rsidR="00BA1FC8">
        <w:rPr>
          <w:i/>
          <w:iCs/>
        </w:rPr>
        <w:t>Tarbase</w:t>
      </w:r>
      <w:proofErr w:type="spellEnd"/>
      <w:r w:rsidR="008A4977">
        <w:rPr>
          <w:i/>
          <w:iCs/>
        </w:rPr>
        <w:t>. Los nombres de cada uno de los genes presentes en la tabla se encuentran en el anexo VII.</w:t>
      </w:r>
    </w:p>
    <w:p w14:paraId="045420A2" w14:textId="6DA6BB04" w:rsidR="003B2419" w:rsidRPr="003D4192" w:rsidRDefault="00073769" w:rsidP="00C6698B">
      <w:pPr>
        <w:pStyle w:val="elisa"/>
        <w:numPr>
          <w:ilvl w:val="1"/>
          <w:numId w:val="1"/>
        </w:numPr>
        <w:rPr>
          <w:rFonts w:cs="Times New Roman"/>
          <w:b/>
          <w:bCs/>
          <w:szCs w:val="22"/>
        </w:rPr>
      </w:pPr>
      <w:bookmarkStart w:id="103" w:name="_Toc13150645"/>
      <w:r w:rsidRPr="003D4192">
        <w:rPr>
          <w:rFonts w:cs="Times New Roman"/>
          <w:b/>
          <w:bCs/>
          <w:szCs w:val="22"/>
        </w:rPr>
        <w:t>Ciclo celular</w:t>
      </w:r>
      <w:bookmarkEnd w:id="103"/>
    </w:p>
    <w:p w14:paraId="0916F3E7" w14:textId="0712C2EB" w:rsidR="00073769" w:rsidRPr="003D4192" w:rsidRDefault="00D84B2B" w:rsidP="00370A29">
      <w:pPr>
        <w:spacing w:line="360" w:lineRule="auto"/>
        <w:jc w:val="both"/>
        <w:rPr>
          <w:sz w:val="22"/>
          <w:szCs w:val="22"/>
        </w:rPr>
      </w:pPr>
      <w:r>
        <w:rPr>
          <w:sz w:val="22"/>
          <w:szCs w:val="22"/>
        </w:rPr>
        <w:t xml:space="preserve">Tras ver que varios de los genes diana de los </w:t>
      </w:r>
      <w:proofErr w:type="spellStart"/>
      <w:r>
        <w:rPr>
          <w:sz w:val="22"/>
          <w:szCs w:val="22"/>
        </w:rPr>
        <w:t>miRNA</w:t>
      </w:r>
      <w:proofErr w:type="spellEnd"/>
      <w:r>
        <w:rPr>
          <w:sz w:val="22"/>
          <w:szCs w:val="22"/>
        </w:rPr>
        <w:t xml:space="preserve"> significativos tenían genes diana implicados tanto en los procesos de proliferación como diferenciación celular, nos planteamos estudiar si las vesículas podrían inducir variaciones en l</w:t>
      </w:r>
      <w:r w:rsidR="00BB3DD9">
        <w:rPr>
          <w:sz w:val="22"/>
          <w:szCs w:val="22"/>
        </w:rPr>
        <w:t xml:space="preserve">as diferentes fases del </w:t>
      </w:r>
      <w:r>
        <w:rPr>
          <w:sz w:val="22"/>
          <w:szCs w:val="22"/>
        </w:rPr>
        <w:t>del ciclo celular (fases G2/M, S y G1)</w:t>
      </w:r>
      <w:r w:rsidR="00BB3DD9">
        <w:rPr>
          <w:sz w:val="22"/>
          <w:szCs w:val="22"/>
        </w:rPr>
        <w:t xml:space="preserve"> de las células tumorales HCT116. Una vez pasadas las 48h de tratamiento con </w:t>
      </w:r>
      <w:proofErr w:type="spellStart"/>
      <w:r w:rsidR="00BB3DD9">
        <w:rPr>
          <w:sz w:val="22"/>
          <w:szCs w:val="22"/>
        </w:rPr>
        <w:t>VEs</w:t>
      </w:r>
      <w:proofErr w:type="spellEnd"/>
      <w:r w:rsidR="00BB3DD9">
        <w:rPr>
          <w:sz w:val="22"/>
          <w:szCs w:val="22"/>
        </w:rPr>
        <w:t xml:space="preserve"> se determinó mediante citometría de flujo, la fase del ciclo celular en la que se encontraban cada una de las células de nuestro cultivo. Y se observo que el numero de eventos (células) en fase S o G1 </w:t>
      </w:r>
      <w:r w:rsidR="002C7C22" w:rsidRPr="003D4192">
        <w:rPr>
          <w:sz w:val="22"/>
          <w:szCs w:val="22"/>
        </w:rPr>
        <w:t xml:space="preserve">(Figuras </w:t>
      </w:r>
      <w:r w:rsidR="004B3CFA" w:rsidRPr="003D4192">
        <w:rPr>
          <w:sz w:val="22"/>
          <w:szCs w:val="22"/>
        </w:rPr>
        <w:t>6</w:t>
      </w:r>
      <w:r w:rsidR="00BB3DD9">
        <w:rPr>
          <w:sz w:val="22"/>
          <w:szCs w:val="22"/>
        </w:rPr>
        <w:t>a</w:t>
      </w:r>
      <w:r w:rsidR="002C7C22" w:rsidRPr="003D4192">
        <w:rPr>
          <w:sz w:val="22"/>
          <w:szCs w:val="22"/>
        </w:rPr>
        <w:t xml:space="preserve"> y </w:t>
      </w:r>
      <w:r w:rsidR="00BB3DD9">
        <w:rPr>
          <w:sz w:val="22"/>
          <w:szCs w:val="22"/>
        </w:rPr>
        <w:t>b</w:t>
      </w:r>
      <w:r w:rsidR="002C7C22" w:rsidRPr="003D4192">
        <w:rPr>
          <w:sz w:val="22"/>
          <w:szCs w:val="22"/>
        </w:rPr>
        <w:t xml:space="preserve">) no se muestran modificaciones de los grupos tratados con </w:t>
      </w:r>
      <w:proofErr w:type="spellStart"/>
      <w:r w:rsidR="002C7C22" w:rsidRPr="003D4192">
        <w:rPr>
          <w:sz w:val="22"/>
          <w:szCs w:val="22"/>
        </w:rPr>
        <w:t>VEs</w:t>
      </w:r>
      <w:proofErr w:type="spellEnd"/>
      <w:r w:rsidR="002C7C22" w:rsidRPr="003D4192">
        <w:rPr>
          <w:sz w:val="22"/>
          <w:szCs w:val="22"/>
        </w:rPr>
        <w:t xml:space="preserve"> procedentes de células mononucleares trataras con genisteína con respecto del grupo control. </w:t>
      </w:r>
      <w:r w:rsidR="00073769" w:rsidRPr="003D4192">
        <w:rPr>
          <w:sz w:val="22"/>
          <w:szCs w:val="22"/>
        </w:rPr>
        <w:t>S</w:t>
      </w:r>
      <w:r w:rsidR="002C7C22" w:rsidRPr="003D4192">
        <w:rPr>
          <w:sz w:val="22"/>
          <w:szCs w:val="22"/>
        </w:rPr>
        <w:t>in embargo se</w:t>
      </w:r>
      <w:r w:rsidR="00073769" w:rsidRPr="003D4192">
        <w:rPr>
          <w:sz w:val="22"/>
          <w:szCs w:val="22"/>
        </w:rPr>
        <w:t xml:space="preserve"> observan diferencias significativas entre </w:t>
      </w:r>
      <w:r w:rsidR="00BB3DD9">
        <w:rPr>
          <w:sz w:val="22"/>
          <w:szCs w:val="22"/>
        </w:rPr>
        <w:t xml:space="preserve">dichos </w:t>
      </w:r>
      <w:r w:rsidR="00073769" w:rsidRPr="003D4192">
        <w:rPr>
          <w:sz w:val="22"/>
          <w:szCs w:val="22"/>
        </w:rPr>
        <w:t xml:space="preserve">grupos en </w:t>
      </w:r>
      <w:r w:rsidR="00BB3DD9">
        <w:rPr>
          <w:sz w:val="22"/>
          <w:szCs w:val="22"/>
        </w:rPr>
        <w:t xml:space="preserve">fase </w:t>
      </w:r>
      <w:r w:rsidR="00073769" w:rsidRPr="003D4192">
        <w:rPr>
          <w:sz w:val="22"/>
          <w:szCs w:val="22"/>
        </w:rPr>
        <w:t>G2/M</w:t>
      </w:r>
      <w:r w:rsidR="00BB3DD9">
        <w:rPr>
          <w:sz w:val="22"/>
          <w:szCs w:val="22"/>
        </w:rPr>
        <w:t xml:space="preserve">. Esta fase es en la que se encuentran las células en un estadio de proliferación. </w:t>
      </w:r>
      <w:commentRangeStart w:id="104"/>
      <w:r w:rsidR="00BB3DD9">
        <w:rPr>
          <w:sz w:val="22"/>
          <w:szCs w:val="22"/>
        </w:rPr>
        <w:t xml:space="preserve">Lo cual indica </w:t>
      </w:r>
      <w:commentRangeEnd w:id="104"/>
      <w:r w:rsidR="002814A2">
        <w:rPr>
          <w:rStyle w:val="Refdecomentario"/>
          <w:rFonts w:asciiTheme="minorHAnsi" w:eastAsiaTheme="minorEastAsia" w:hAnsiTheme="minorHAnsi" w:cstheme="minorBidi"/>
          <w:lang w:eastAsia="en-US"/>
        </w:rPr>
        <w:commentReference w:id="104"/>
      </w:r>
      <w:r w:rsidR="00BB3DD9">
        <w:rPr>
          <w:sz w:val="22"/>
          <w:szCs w:val="22"/>
        </w:rPr>
        <w:t>que está</w:t>
      </w:r>
      <w:r w:rsidR="00B92A10" w:rsidRPr="003D4192">
        <w:rPr>
          <w:sz w:val="22"/>
          <w:szCs w:val="22"/>
        </w:rPr>
        <w:t xml:space="preserve"> siendo menor el índice de división de las células tumorales tratadas con </w:t>
      </w:r>
      <w:r w:rsidR="00BB3DD9">
        <w:rPr>
          <w:sz w:val="22"/>
          <w:szCs w:val="22"/>
        </w:rPr>
        <w:t xml:space="preserve">VES procedente de células mononucleares tratadas con </w:t>
      </w:r>
      <w:r w:rsidR="00B92A10" w:rsidRPr="003D4192">
        <w:rPr>
          <w:sz w:val="22"/>
          <w:szCs w:val="22"/>
        </w:rPr>
        <w:t xml:space="preserve">genisteína, tal y como muestra la figura </w:t>
      </w:r>
      <w:r w:rsidR="004B3CFA" w:rsidRPr="003D4192">
        <w:rPr>
          <w:sz w:val="22"/>
          <w:szCs w:val="22"/>
        </w:rPr>
        <w:t>6</w:t>
      </w:r>
      <w:r w:rsidR="00BB3DD9">
        <w:rPr>
          <w:sz w:val="22"/>
          <w:szCs w:val="22"/>
        </w:rPr>
        <w:t>c</w:t>
      </w:r>
      <w:r w:rsidR="00B92A10" w:rsidRPr="003D4192">
        <w:rPr>
          <w:sz w:val="22"/>
          <w:szCs w:val="22"/>
        </w:rPr>
        <w:t>.</w:t>
      </w:r>
    </w:p>
    <w:p w14:paraId="77BDFAAF" w14:textId="77777777" w:rsidR="004B3CFA" w:rsidRPr="003D4192" w:rsidRDefault="004B3CFA" w:rsidP="00424195">
      <w:pPr>
        <w:jc w:val="both"/>
        <w:rPr>
          <w:sz w:val="22"/>
          <w:szCs w:val="22"/>
        </w:rPr>
      </w:pPr>
    </w:p>
    <w:p w14:paraId="5BF22B06" w14:textId="7FF01822" w:rsidR="004B3CFA" w:rsidRPr="003D4192" w:rsidRDefault="00BB3DD9" w:rsidP="00BB3DD9">
      <w:pPr>
        <w:jc w:val="center"/>
        <w:rPr>
          <w:sz w:val="22"/>
          <w:szCs w:val="22"/>
        </w:rPr>
      </w:pPr>
      <w:r w:rsidRPr="00BB3DD9">
        <w:rPr>
          <w:noProof/>
        </w:rPr>
        <w:lastRenderedPageBreak/>
        <w:drawing>
          <wp:inline distT="0" distB="0" distL="0" distR="0" wp14:anchorId="53C3087E" wp14:editId="5765986F">
            <wp:extent cx="2609850" cy="209987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13493" cy="2102810"/>
                    </a:xfrm>
                    <a:prstGeom prst="rect">
                      <a:avLst/>
                    </a:prstGeom>
                    <a:noFill/>
                    <a:ln>
                      <a:noFill/>
                    </a:ln>
                  </pic:spPr>
                </pic:pic>
              </a:graphicData>
            </a:graphic>
          </wp:inline>
        </w:drawing>
      </w:r>
    </w:p>
    <w:p w14:paraId="53E3C877" w14:textId="7F30F2E0" w:rsidR="00073769" w:rsidRDefault="004B3CFA" w:rsidP="00370A29">
      <w:pPr>
        <w:spacing w:line="360" w:lineRule="auto"/>
        <w:jc w:val="both"/>
        <w:rPr>
          <w:i/>
          <w:iCs/>
          <w:color w:val="000000" w:themeColor="text1"/>
          <w:sz w:val="22"/>
          <w:szCs w:val="22"/>
        </w:rPr>
      </w:pPr>
      <w:r w:rsidRPr="003D4192">
        <w:rPr>
          <w:i/>
          <w:iCs/>
          <w:color w:val="000000" w:themeColor="text1"/>
          <w:sz w:val="22"/>
          <w:szCs w:val="22"/>
        </w:rPr>
        <w:t>Figura 5: Análisis de ciclo celular por citometría de flujo.</w:t>
      </w:r>
      <w:r w:rsidR="00F60074" w:rsidRPr="003D4192">
        <w:rPr>
          <w:i/>
          <w:iCs/>
          <w:color w:val="000000" w:themeColor="text1"/>
          <w:sz w:val="22"/>
          <w:szCs w:val="22"/>
        </w:rPr>
        <w:t xml:space="preserve"> El primer pico en color rojo y de mayor tamaño, corresponde al de la fase G1 del ciclo; el segundo, también en rojo y de menor tamaño, a la G2/M y, por último la zona rayada representa la fase S. En el gráfico también aparecen representados los </w:t>
      </w:r>
      <w:proofErr w:type="spellStart"/>
      <w:r w:rsidR="00F60074" w:rsidRPr="003D4192">
        <w:rPr>
          <w:i/>
          <w:iCs/>
          <w:color w:val="000000" w:themeColor="text1"/>
          <w:sz w:val="22"/>
          <w:szCs w:val="22"/>
        </w:rPr>
        <w:t>debris</w:t>
      </w:r>
      <w:proofErr w:type="spellEnd"/>
      <w:r w:rsidR="00F60074" w:rsidRPr="003D4192">
        <w:rPr>
          <w:i/>
          <w:iCs/>
          <w:color w:val="000000" w:themeColor="text1"/>
          <w:sz w:val="22"/>
          <w:szCs w:val="22"/>
        </w:rPr>
        <w:t xml:space="preserve"> (gris) y agregados (amarillos). </w:t>
      </w:r>
    </w:p>
    <w:p w14:paraId="462A62A1" w14:textId="6B40BC53" w:rsidR="00073769" w:rsidRPr="003D4192" w:rsidRDefault="00073769" w:rsidP="00E3746D">
      <w:pPr>
        <w:rPr>
          <w:b/>
          <w:bCs/>
        </w:rPr>
      </w:pPr>
    </w:p>
    <w:p w14:paraId="03F4BC05" w14:textId="20F8FC91" w:rsidR="00073769" w:rsidRDefault="00246DEE" w:rsidP="001865B3">
      <w:pPr>
        <w:jc w:val="center"/>
        <w:rPr>
          <w:b/>
          <w:bCs/>
        </w:rPr>
      </w:pPr>
      <w:r>
        <w:rPr>
          <w:noProof/>
        </w:rPr>
        <w:drawing>
          <wp:inline distT="0" distB="0" distL="0" distR="0" wp14:anchorId="0AFDFA9B" wp14:editId="5EF11D11">
            <wp:extent cx="3383126" cy="2296800"/>
            <wp:effectExtent l="0" t="0" r="0" b="19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83126" cy="2296800"/>
                    </a:xfrm>
                    <a:prstGeom prst="rect">
                      <a:avLst/>
                    </a:prstGeom>
                  </pic:spPr>
                </pic:pic>
              </a:graphicData>
            </a:graphic>
          </wp:inline>
        </w:drawing>
      </w:r>
    </w:p>
    <w:p w14:paraId="0D5E1E99" w14:textId="77777777" w:rsidR="008A4977" w:rsidRDefault="008A4977" w:rsidP="001865B3">
      <w:pPr>
        <w:jc w:val="center"/>
        <w:rPr>
          <w:b/>
          <w:bCs/>
        </w:rPr>
      </w:pPr>
    </w:p>
    <w:p w14:paraId="43FEB4BB" w14:textId="4DF70960" w:rsidR="0021589B" w:rsidRDefault="00246DEE" w:rsidP="0021589B">
      <w:pPr>
        <w:jc w:val="center"/>
        <w:rPr>
          <w:b/>
          <w:bCs/>
        </w:rPr>
      </w:pPr>
      <w:r>
        <w:rPr>
          <w:noProof/>
        </w:rPr>
        <w:lastRenderedPageBreak/>
        <w:drawing>
          <wp:inline distT="0" distB="0" distL="0" distR="0" wp14:anchorId="192F93B3" wp14:editId="6F9FC937">
            <wp:extent cx="3335655" cy="2295176"/>
            <wp:effectExtent l="0" t="0" r="4445"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95064" cy="2336054"/>
                    </a:xfrm>
                    <a:prstGeom prst="rect">
                      <a:avLst/>
                    </a:prstGeom>
                  </pic:spPr>
                </pic:pic>
              </a:graphicData>
            </a:graphic>
          </wp:inline>
        </w:drawing>
      </w:r>
    </w:p>
    <w:p w14:paraId="3CD398E9" w14:textId="27C7D126" w:rsidR="001865B3" w:rsidRDefault="001865B3" w:rsidP="00E3746D">
      <w:pPr>
        <w:rPr>
          <w:b/>
          <w:bCs/>
        </w:rPr>
      </w:pPr>
    </w:p>
    <w:p w14:paraId="37AF573A" w14:textId="5167376C" w:rsidR="001865B3" w:rsidRPr="003D4192" w:rsidRDefault="00246DEE" w:rsidP="001865B3">
      <w:pPr>
        <w:jc w:val="center"/>
        <w:rPr>
          <w:b/>
          <w:bCs/>
        </w:rPr>
      </w:pPr>
      <w:r w:rsidRPr="00246DEE">
        <w:rPr>
          <w:noProof/>
        </w:rPr>
        <w:t xml:space="preserve"> </w:t>
      </w:r>
      <w:r>
        <w:rPr>
          <w:noProof/>
        </w:rPr>
        <w:drawing>
          <wp:inline distT="0" distB="0" distL="0" distR="0" wp14:anchorId="7FC61C32" wp14:editId="374FF117">
            <wp:extent cx="3357653" cy="2296800"/>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57653" cy="2296800"/>
                    </a:xfrm>
                    <a:prstGeom prst="rect">
                      <a:avLst/>
                    </a:prstGeom>
                  </pic:spPr>
                </pic:pic>
              </a:graphicData>
            </a:graphic>
          </wp:inline>
        </w:drawing>
      </w:r>
    </w:p>
    <w:p w14:paraId="75B23BC3" w14:textId="3FD2A400" w:rsidR="00073769" w:rsidRPr="003D4192" w:rsidRDefault="00073769" w:rsidP="00E3746D">
      <w:pPr>
        <w:rPr>
          <w:b/>
          <w:bCs/>
        </w:rPr>
      </w:pPr>
    </w:p>
    <w:p w14:paraId="16237C74" w14:textId="7CCBD57E" w:rsidR="00073769" w:rsidRDefault="00073769" w:rsidP="00E3746D">
      <w:pPr>
        <w:rPr>
          <w:b/>
          <w:bCs/>
        </w:rPr>
      </w:pPr>
    </w:p>
    <w:p w14:paraId="50DF091E" w14:textId="6F8F30A0" w:rsidR="00913362" w:rsidRPr="00E22D01" w:rsidRDefault="002C7C22" w:rsidP="00424195">
      <w:pPr>
        <w:spacing w:line="360" w:lineRule="auto"/>
        <w:jc w:val="both"/>
        <w:rPr>
          <w:sz w:val="20"/>
          <w:szCs w:val="20"/>
        </w:rPr>
      </w:pPr>
      <w:r w:rsidRPr="003D4192">
        <w:rPr>
          <w:i/>
          <w:iCs/>
          <w:sz w:val="22"/>
          <w:szCs w:val="22"/>
        </w:rPr>
        <w:t xml:space="preserve">Figura </w:t>
      </w:r>
      <w:r w:rsidR="004B3CFA" w:rsidRPr="003D4192">
        <w:rPr>
          <w:i/>
          <w:iCs/>
          <w:sz w:val="22"/>
          <w:szCs w:val="22"/>
        </w:rPr>
        <w:t>6</w:t>
      </w:r>
      <w:r w:rsidRPr="003D4192">
        <w:rPr>
          <w:i/>
          <w:iCs/>
          <w:sz w:val="22"/>
          <w:szCs w:val="22"/>
        </w:rPr>
        <w:t>: Ciclo celular</w:t>
      </w:r>
      <w:r w:rsidR="00B92A10" w:rsidRPr="003D4192">
        <w:rPr>
          <w:i/>
          <w:iCs/>
          <w:sz w:val="22"/>
          <w:szCs w:val="22"/>
        </w:rPr>
        <w:t xml:space="preserve">. Determinación por citometría de flujo de las variaciones sufridas en las distintas etapas del ciclo celular a partir del tratamiento de células tumorales con </w:t>
      </w:r>
      <w:proofErr w:type="spellStart"/>
      <w:r w:rsidR="00B92A10" w:rsidRPr="003D4192">
        <w:rPr>
          <w:i/>
          <w:iCs/>
          <w:sz w:val="22"/>
          <w:szCs w:val="22"/>
        </w:rPr>
        <w:t>VEs</w:t>
      </w:r>
      <w:proofErr w:type="spellEnd"/>
      <w:r w:rsidR="00B92A10" w:rsidRPr="003D4192">
        <w:rPr>
          <w:i/>
          <w:iCs/>
          <w:sz w:val="22"/>
          <w:szCs w:val="22"/>
        </w:rPr>
        <w:t xml:space="preserve"> procedentes de células mononucleares tratadas con genisteína</w:t>
      </w:r>
      <w:r w:rsidR="00B92A10" w:rsidRPr="003D4192">
        <w:rPr>
          <w:sz w:val="22"/>
          <w:szCs w:val="22"/>
        </w:rPr>
        <w:t xml:space="preserve">. </w:t>
      </w:r>
      <w:r w:rsidR="001865B3" w:rsidRPr="001865B3">
        <w:rPr>
          <w:i/>
          <w:iCs/>
          <w:sz w:val="22"/>
          <w:szCs w:val="22"/>
        </w:rPr>
        <w:t xml:space="preserve">La figura </w:t>
      </w:r>
      <w:r w:rsidR="001865B3">
        <w:rPr>
          <w:i/>
          <w:iCs/>
          <w:sz w:val="22"/>
          <w:szCs w:val="22"/>
        </w:rPr>
        <w:t>6a representa el porcentaje medio de células en fase G2/M del ciclo celular; 6b el de células en fase S y 6c el de células en fase G1.</w:t>
      </w:r>
      <w:r w:rsidR="0065176B" w:rsidRPr="0065176B">
        <w:rPr>
          <w:sz w:val="20"/>
          <w:szCs w:val="20"/>
        </w:rPr>
        <w:t xml:space="preserve"> </w:t>
      </w:r>
      <w:r w:rsidR="0065176B">
        <w:rPr>
          <w:sz w:val="20"/>
          <w:szCs w:val="20"/>
        </w:rPr>
        <w:t>Los valores de los resultados se expresan como media ±desviación estándar, n=4. La significación estadística se expresa como *p&lt;0.05 vs control</w:t>
      </w:r>
      <w:r w:rsidR="00E22D01">
        <w:rPr>
          <w:sz w:val="20"/>
          <w:szCs w:val="20"/>
        </w:rPr>
        <w:t>.</w:t>
      </w:r>
    </w:p>
    <w:p w14:paraId="0821C1C4" w14:textId="7FEAEC40" w:rsidR="00104298" w:rsidRPr="003D4192" w:rsidRDefault="00B92A10" w:rsidP="00C6698B">
      <w:pPr>
        <w:pStyle w:val="elisa"/>
        <w:numPr>
          <w:ilvl w:val="1"/>
          <w:numId w:val="1"/>
        </w:numPr>
        <w:rPr>
          <w:rFonts w:cs="Times New Roman"/>
          <w:b/>
          <w:bCs/>
          <w:szCs w:val="22"/>
        </w:rPr>
      </w:pPr>
      <w:bookmarkStart w:id="105" w:name="_Toc13150646"/>
      <w:r w:rsidRPr="003D4192">
        <w:rPr>
          <w:rFonts w:cs="Times New Roman"/>
          <w:b/>
          <w:bCs/>
          <w:szCs w:val="22"/>
        </w:rPr>
        <w:t>Apoptosis</w:t>
      </w:r>
      <w:bookmarkEnd w:id="105"/>
    </w:p>
    <w:p w14:paraId="1C87680E" w14:textId="334B7B53" w:rsidR="00F64CF1" w:rsidRPr="003D4192" w:rsidRDefault="00F64CF1" w:rsidP="00424195">
      <w:pPr>
        <w:spacing w:line="360" w:lineRule="auto"/>
        <w:jc w:val="both"/>
        <w:rPr>
          <w:sz w:val="22"/>
          <w:szCs w:val="22"/>
        </w:rPr>
      </w:pPr>
      <w:r w:rsidRPr="003D4192">
        <w:rPr>
          <w:sz w:val="22"/>
          <w:szCs w:val="22"/>
        </w:rPr>
        <w:t xml:space="preserve">Por otra parte, </w:t>
      </w:r>
      <w:r w:rsidR="00327BDD">
        <w:rPr>
          <w:sz w:val="22"/>
          <w:szCs w:val="22"/>
        </w:rPr>
        <w:t xml:space="preserve">estudiamos las variaciones </w:t>
      </w:r>
      <w:r w:rsidR="00327BDD" w:rsidRPr="003D4192">
        <w:rPr>
          <w:sz w:val="22"/>
          <w:szCs w:val="22"/>
        </w:rPr>
        <w:t>inducid</w:t>
      </w:r>
      <w:r w:rsidR="00327BDD">
        <w:rPr>
          <w:sz w:val="22"/>
          <w:szCs w:val="22"/>
        </w:rPr>
        <w:t>a</w:t>
      </w:r>
      <w:r w:rsidR="00327BDD" w:rsidRPr="003D4192">
        <w:rPr>
          <w:sz w:val="22"/>
          <w:szCs w:val="22"/>
        </w:rPr>
        <w:t xml:space="preserve">s por </w:t>
      </w:r>
      <w:proofErr w:type="spellStart"/>
      <w:r w:rsidR="00327BDD">
        <w:rPr>
          <w:sz w:val="22"/>
          <w:szCs w:val="22"/>
        </w:rPr>
        <w:t>VE</w:t>
      </w:r>
      <w:r w:rsidR="00913362">
        <w:rPr>
          <w:sz w:val="22"/>
          <w:szCs w:val="22"/>
        </w:rPr>
        <w:t>s</w:t>
      </w:r>
      <w:proofErr w:type="spellEnd"/>
      <w:r w:rsidR="00327BDD">
        <w:rPr>
          <w:sz w:val="22"/>
          <w:szCs w:val="22"/>
        </w:rPr>
        <w:t xml:space="preserve"> procedente</w:t>
      </w:r>
      <w:r w:rsidR="00913362">
        <w:rPr>
          <w:sz w:val="22"/>
          <w:szCs w:val="22"/>
        </w:rPr>
        <w:t>s</w:t>
      </w:r>
      <w:r w:rsidR="00327BDD">
        <w:rPr>
          <w:sz w:val="22"/>
          <w:szCs w:val="22"/>
        </w:rPr>
        <w:t xml:space="preserve"> de células mononucleares tratadas con </w:t>
      </w:r>
      <w:r w:rsidR="00327BDD" w:rsidRPr="003D4192">
        <w:rPr>
          <w:sz w:val="22"/>
          <w:szCs w:val="22"/>
        </w:rPr>
        <w:t>genisteína</w:t>
      </w:r>
      <w:r w:rsidR="0065176B">
        <w:rPr>
          <w:sz w:val="22"/>
          <w:szCs w:val="22"/>
        </w:rPr>
        <w:t>,</w:t>
      </w:r>
      <w:r w:rsidR="00327BDD" w:rsidRPr="003D4192">
        <w:rPr>
          <w:sz w:val="22"/>
          <w:szCs w:val="22"/>
        </w:rPr>
        <w:t xml:space="preserve"> a nivel de muerte celular</w:t>
      </w:r>
      <w:r w:rsidR="00182705">
        <w:rPr>
          <w:sz w:val="22"/>
          <w:szCs w:val="22"/>
        </w:rPr>
        <w:t>. El motivo es</w:t>
      </w:r>
      <w:r w:rsidR="00327BDD">
        <w:rPr>
          <w:sz w:val="22"/>
          <w:szCs w:val="22"/>
        </w:rPr>
        <w:t xml:space="preserve"> que </w:t>
      </w:r>
      <w:r w:rsidR="00327BDD">
        <w:rPr>
          <w:sz w:val="22"/>
          <w:szCs w:val="22"/>
        </w:rPr>
        <w:lastRenderedPageBreak/>
        <w:t xml:space="preserve">algunos estudios indican que la </w:t>
      </w:r>
      <w:proofErr w:type="spellStart"/>
      <w:r w:rsidR="00913362">
        <w:rPr>
          <w:sz w:val="22"/>
          <w:szCs w:val="22"/>
        </w:rPr>
        <w:t>luteolina</w:t>
      </w:r>
      <w:proofErr w:type="spellEnd"/>
      <w:r w:rsidR="00913362">
        <w:rPr>
          <w:sz w:val="22"/>
          <w:szCs w:val="22"/>
        </w:rPr>
        <w:t xml:space="preserve">, un </w:t>
      </w:r>
      <w:r w:rsidR="00182705">
        <w:rPr>
          <w:sz w:val="22"/>
          <w:szCs w:val="22"/>
        </w:rPr>
        <w:t>compuesto de la misma familia que la genisteína (flavonoides),</w:t>
      </w:r>
      <w:r w:rsidR="00327BDD">
        <w:rPr>
          <w:sz w:val="22"/>
          <w:szCs w:val="22"/>
        </w:rPr>
        <w:t xml:space="preserve"> es capaz de inducir la apoptosis en células tumorales</w:t>
      </w:r>
      <w:r w:rsidR="00246DEE">
        <w:rPr>
          <w:sz w:val="22"/>
          <w:szCs w:val="22"/>
        </w:rPr>
        <w:t>.</w:t>
      </w:r>
      <w:r w:rsidR="001640D8">
        <w:rPr>
          <w:sz w:val="22"/>
          <w:szCs w:val="22"/>
          <w:vertAlign w:val="superscript"/>
        </w:rPr>
        <w:t>1</w:t>
      </w:r>
      <w:r w:rsidR="00182705">
        <w:rPr>
          <w:sz w:val="22"/>
          <w:szCs w:val="22"/>
        </w:rPr>
        <w:t xml:space="preserve"> </w:t>
      </w:r>
    </w:p>
    <w:p w14:paraId="6BF47D02" w14:textId="591856C3" w:rsidR="00A62CBE" w:rsidRPr="003D4192" w:rsidRDefault="00327BDD" w:rsidP="00424195">
      <w:pPr>
        <w:spacing w:line="360" w:lineRule="auto"/>
        <w:jc w:val="both"/>
        <w:rPr>
          <w:sz w:val="22"/>
          <w:szCs w:val="22"/>
        </w:rPr>
      </w:pPr>
      <w:r>
        <w:rPr>
          <w:sz w:val="22"/>
          <w:szCs w:val="22"/>
        </w:rPr>
        <w:t>De esta manera estudiamos</w:t>
      </w:r>
      <w:r w:rsidR="00B92A10" w:rsidRPr="003D4192">
        <w:rPr>
          <w:sz w:val="22"/>
          <w:szCs w:val="22"/>
        </w:rPr>
        <w:t xml:space="preserve"> </w:t>
      </w:r>
      <w:r w:rsidR="00D84AB3">
        <w:rPr>
          <w:color w:val="000000" w:themeColor="text1"/>
          <w:sz w:val="22"/>
          <w:szCs w:val="22"/>
        </w:rPr>
        <w:t xml:space="preserve">las células que se encuentran en </w:t>
      </w:r>
      <w:r w:rsidR="00C16378">
        <w:rPr>
          <w:color w:val="000000" w:themeColor="text1"/>
          <w:sz w:val="22"/>
          <w:szCs w:val="22"/>
        </w:rPr>
        <w:t xml:space="preserve">un estado apoptótico </w:t>
      </w:r>
      <w:r w:rsidR="00B92A10" w:rsidRPr="003D4192">
        <w:rPr>
          <w:sz w:val="22"/>
          <w:szCs w:val="22"/>
        </w:rPr>
        <w:t xml:space="preserve">de los grupos </w:t>
      </w:r>
      <w:r w:rsidR="00A62CBE" w:rsidRPr="003D4192">
        <w:rPr>
          <w:sz w:val="22"/>
          <w:szCs w:val="22"/>
        </w:rPr>
        <w:t xml:space="preserve">tratados con </w:t>
      </w:r>
      <w:proofErr w:type="spellStart"/>
      <w:r w:rsidR="00A62CBE" w:rsidRPr="003D4192">
        <w:rPr>
          <w:sz w:val="22"/>
          <w:szCs w:val="22"/>
        </w:rPr>
        <w:t>VEs</w:t>
      </w:r>
      <w:proofErr w:type="spellEnd"/>
      <w:r w:rsidR="00A62CBE" w:rsidRPr="003D4192">
        <w:rPr>
          <w:sz w:val="22"/>
          <w:szCs w:val="22"/>
        </w:rPr>
        <w:t xml:space="preserve"> </w:t>
      </w:r>
      <w:r w:rsidR="00B92A10" w:rsidRPr="003D4192">
        <w:rPr>
          <w:sz w:val="22"/>
          <w:szCs w:val="22"/>
        </w:rPr>
        <w:t xml:space="preserve">control y </w:t>
      </w:r>
      <w:r w:rsidR="00A62CBE" w:rsidRPr="003D4192">
        <w:rPr>
          <w:sz w:val="22"/>
          <w:szCs w:val="22"/>
        </w:rPr>
        <w:t>genisteína</w:t>
      </w:r>
      <w:r w:rsidR="00182705">
        <w:rPr>
          <w:sz w:val="22"/>
          <w:szCs w:val="22"/>
        </w:rPr>
        <w:t>.</w:t>
      </w:r>
      <w:r w:rsidR="00A62CBE" w:rsidRPr="003D4192">
        <w:rPr>
          <w:sz w:val="22"/>
          <w:szCs w:val="22"/>
        </w:rPr>
        <w:t xml:space="preserve"> </w:t>
      </w:r>
      <w:r w:rsidR="00182705">
        <w:rPr>
          <w:sz w:val="22"/>
          <w:szCs w:val="22"/>
        </w:rPr>
        <w:t>L</w:t>
      </w:r>
      <w:r w:rsidR="00A62CBE" w:rsidRPr="003D4192">
        <w:rPr>
          <w:sz w:val="22"/>
          <w:szCs w:val="22"/>
        </w:rPr>
        <w:t>os resultados</w:t>
      </w:r>
      <w:r>
        <w:rPr>
          <w:sz w:val="22"/>
          <w:szCs w:val="22"/>
        </w:rPr>
        <w:t xml:space="preserve"> de citometría </w:t>
      </w:r>
      <w:r w:rsidR="00182705">
        <w:rPr>
          <w:sz w:val="22"/>
          <w:szCs w:val="22"/>
        </w:rPr>
        <w:t>nos ofrecen</w:t>
      </w:r>
      <w:r>
        <w:rPr>
          <w:sz w:val="22"/>
          <w:szCs w:val="22"/>
        </w:rPr>
        <w:t xml:space="preserve"> </w:t>
      </w:r>
      <w:r w:rsidR="00A62CBE" w:rsidRPr="003D4192">
        <w:rPr>
          <w:sz w:val="22"/>
          <w:szCs w:val="22"/>
        </w:rPr>
        <w:t xml:space="preserve">el número de células necróticas, sanas y </w:t>
      </w:r>
      <w:commentRangeStart w:id="106"/>
      <w:commentRangeStart w:id="107"/>
      <w:r w:rsidR="00A62CBE" w:rsidRPr="003D4192">
        <w:rPr>
          <w:sz w:val="22"/>
          <w:szCs w:val="22"/>
        </w:rPr>
        <w:t>apoptóticas</w:t>
      </w:r>
      <w:r>
        <w:rPr>
          <w:sz w:val="22"/>
          <w:szCs w:val="22"/>
        </w:rPr>
        <w:t xml:space="preserve"> </w:t>
      </w:r>
      <w:commentRangeEnd w:id="106"/>
      <w:r w:rsidR="008C6CBE">
        <w:rPr>
          <w:rStyle w:val="Refdecomentario"/>
          <w:rFonts w:asciiTheme="minorHAnsi" w:eastAsiaTheme="minorEastAsia" w:hAnsiTheme="minorHAnsi" w:cstheme="minorBidi"/>
          <w:lang w:eastAsia="en-US"/>
        </w:rPr>
        <w:commentReference w:id="106"/>
      </w:r>
      <w:commentRangeEnd w:id="107"/>
      <w:r w:rsidR="002814A2">
        <w:rPr>
          <w:rStyle w:val="Refdecomentario"/>
          <w:rFonts w:asciiTheme="minorHAnsi" w:eastAsiaTheme="minorEastAsia" w:hAnsiTheme="minorHAnsi" w:cstheme="minorBidi"/>
          <w:lang w:eastAsia="en-US"/>
        </w:rPr>
        <w:commentReference w:id="107"/>
      </w:r>
      <w:r>
        <w:rPr>
          <w:sz w:val="22"/>
          <w:szCs w:val="22"/>
        </w:rPr>
        <w:t>(</w:t>
      </w:r>
      <w:r w:rsidR="00F60074" w:rsidRPr="003D4192">
        <w:rPr>
          <w:sz w:val="22"/>
          <w:szCs w:val="22"/>
        </w:rPr>
        <w:t>figura 7</w:t>
      </w:r>
      <w:r>
        <w:rPr>
          <w:sz w:val="22"/>
          <w:szCs w:val="22"/>
        </w:rPr>
        <w:t>)</w:t>
      </w:r>
      <w:r w:rsidR="00A62CBE" w:rsidRPr="003D4192">
        <w:rPr>
          <w:sz w:val="22"/>
          <w:szCs w:val="22"/>
        </w:rPr>
        <w:t>.</w:t>
      </w:r>
      <w:r>
        <w:rPr>
          <w:sz w:val="22"/>
          <w:szCs w:val="22"/>
        </w:rPr>
        <w:t xml:space="preserve"> En nuestro estudio no </w:t>
      </w:r>
      <w:r w:rsidR="00A62CBE" w:rsidRPr="003D4192">
        <w:rPr>
          <w:sz w:val="22"/>
          <w:szCs w:val="22"/>
        </w:rPr>
        <w:t xml:space="preserve">se observaron diferencias significativas </w:t>
      </w:r>
      <w:r>
        <w:rPr>
          <w:sz w:val="22"/>
          <w:szCs w:val="22"/>
        </w:rPr>
        <w:t>entre ambos grupos (</w:t>
      </w:r>
      <w:r w:rsidR="00A62CBE" w:rsidRPr="003D4192">
        <w:rPr>
          <w:sz w:val="22"/>
          <w:szCs w:val="22"/>
        </w:rPr>
        <w:t xml:space="preserve">figura </w:t>
      </w:r>
      <w:r w:rsidR="00F60074" w:rsidRPr="003D4192">
        <w:rPr>
          <w:sz w:val="22"/>
          <w:szCs w:val="22"/>
        </w:rPr>
        <w:t>8</w:t>
      </w:r>
      <w:r>
        <w:rPr>
          <w:sz w:val="22"/>
          <w:szCs w:val="22"/>
        </w:rPr>
        <w:t>)</w:t>
      </w:r>
      <w:r w:rsidR="00A62CBE" w:rsidRPr="003D4192">
        <w:rPr>
          <w:sz w:val="22"/>
          <w:szCs w:val="22"/>
        </w:rPr>
        <w:t>.</w:t>
      </w:r>
    </w:p>
    <w:p w14:paraId="23CD5968" w14:textId="7C243182" w:rsidR="00F60074" w:rsidRPr="003D4192" w:rsidRDefault="00F60074" w:rsidP="00280F0B">
      <w:pPr>
        <w:spacing w:line="360" w:lineRule="auto"/>
        <w:jc w:val="center"/>
        <w:rPr>
          <w:sz w:val="22"/>
          <w:szCs w:val="22"/>
        </w:rPr>
      </w:pPr>
      <w:r w:rsidRPr="003D4192">
        <w:rPr>
          <w:noProof/>
          <w:sz w:val="22"/>
          <w:szCs w:val="22"/>
        </w:rPr>
        <w:drawing>
          <wp:inline distT="0" distB="0" distL="0" distR="0" wp14:anchorId="12B34A6A" wp14:editId="3EA3449C">
            <wp:extent cx="3337200" cy="3227766"/>
            <wp:effectExtent l="0" t="0" r="317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pantalla 2019-07-01 a las 13.02.1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37200" cy="3227766"/>
                    </a:xfrm>
                    <a:prstGeom prst="rect">
                      <a:avLst/>
                    </a:prstGeom>
                  </pic:spPr>
                </pic:pic>
              </a:graphicData>
            </a:graphic>
          </wp:inline>
        </w:drawing>
      </w:r>
    </w:p>
    <w:p w14:paraId="7BB207EB" w14:textId="375622F9" w:rsidR="004048BF" w:rsidRPr="003D4192" w:rsidRDefault="00F60074" w:rsidP="004048BF">
      <w:pPr>
        <w:spacing w:line="360" w:lineRule="auto"/>
        <w:jc w:val="both"/>
        <w:rPr>
          <w:i/>
          <w:iCs/>
          <w:sz w:val="22"/>
          <w:szCs w:val="22"/>
        </w:rPr>
      </w:pPr>
      <w:r w:rsidRPr="003D4192">
        <w:rPr>
          <w:i/>
          <w:iCs/>
          <w:sz w:val="22"/>
          <w:szCs w:val="22"/>
        </w:rPr>
        <w:t xml:space="preserve">Figura 7: </w:t>
      </w:r>
      <w:r w:rsidR="004048BF" w:rsidRPr="003D4192">
        <w:rPr>
          <w:i/>
          <w:iCs/>
          <w:sz w:val="22"/>
          <w:szCs w:val="22"/>
        </w:rPr>
        <w:t>Análisis de la apoptosis celular mediante citometría de flujo.</w:t>
      </w:r>
      <w:r w:rsidR="004048BF" w:rsidRPr="003D4192">
        <w:rPr>
          <w:sz w:val="22"/>
          <w:szCs w:val="22"/>
        </w:rPr>
        <w:t xml:space="preserve"> </w:t>
      </w:r>
      <w:r w:rsidR="004048BF" w:rsidRPr="003D4192">
        <w:rPr>
          <w:i/>
          <w:iCs/>
          <w:sz w:val="22"/>
          <w:szCs w:val="22"/>
        </w:rPr>
        <w:t>Se representan los eventos captados por el citómetro separándolos en 4 cuadrantes de manera que: Q2 engloba células necróticas, Q3 sanas y Q4 apoptóticas.</w:t>
      </w:r>
    </w:p>
    <w:p w14:paraId="7D243732" w14:textId="225C89B9" w:rsidR="00104298" w:rsidRPr="003D4192" w:rsidRDefault="00104298" w:rsidP="00424195">
      <w:pPr>
        <w:spacing w:line="360" w:lineRule="auto"/>
        <w:jc w:val="both"/>
        <w:rPr>
          <w:sz w:val="22"/>
          <w:szCs w:val="22"/>
        </w:rPr>
      </w:pPr>
    </w:p>
    <w:p w14:paraId="716662E3" w14:textId="13EC0168" w:rsidR="00104298" w:rsidRPr="003D4192" w:rsidRDefault="0051610C" w:rsidP="00A11BAC">
      <w:pPr>
        <w:spacing w:line="360" w:lineRule="auto"/>
        <w:jc w:val="center"/>
        <w:rPr>
          <w:sz w:val="22"/>
          <w:szCs w:val="22"/>
        </w:rPr>
      </w:pPr>
      <w:r>
        <w:rPr>
          <w:noProof/>
        </w:rPr>
        <w:lastRenderedPageBreak/>
        <w:drawing>
          <wp:inline distT="0" distB="0" distL="0" distR="0" wp14:anchorId="5FFE9F96" wp14:editId="79F1C1DB">
            <wp:extent cx="3717297" cy="2296800"/>
            <wp:effectExtent l="0" t="0" r="381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17297" cy="2296800"/>
                    </a:xfrm>
                    <a:prstGeom prst="rect">
                      <a:avLst/>
                    </a:prstGeom>
                  </pic:spPr>
                </pic:pic>
              </a:graphicData>
            </a:graphic>
          </wp:inline>
        </w:drawing>
      </w:r>
    </w:p>
    <w:p w14:paraId="4BEE4745" w14:textId="77777777" w:rsidR="0065176B" w:rsidRDefault="00A62CBE" w:rsidP="0065176B">
      <w:pPr>
        <w:spacing w:line="360" w:lineRule="auto"/>
        <w:jc w:val="both"/>
        <w:rPr>
          <w:i/>
          <w:iCs/>
          <w:sz w:val="22"/>
          <w:szCs w:val="22"/>
        </w:rPr>
      </w:pPr>
      <w:r w:rsidRPr="003D4192">
        <w:rPr>
          <w:i/>
          <w:iCs/>
          <w:sz w:val="22"/>
          <w:szCs w:val="22"/>
        </w:rPr>
        <w:t xml:space="preserve">Figura </w:t>
      </w:r>
      <w:r w:rsidR="00F60074" w:rsidRPr="003D4192">
        <w:rPr>
          <w:i/>
          <w:iCs/>
          <w:sz w:val="22"/>
          <w:szCs w:val="22"/>
        </w:rPr>
        <w:t>8</w:t>
      </w:r>
      <w:r w:rsidRPr="003D4192">
        <w:rPr>
          <w:i/>
          <w:iCs/>
          <w:sz w:val="22"/>
          <w:szCs w:val="22"/>
        </w:rPr>
        <w:t xml:space="preserve">: Apoptosis. Determinación por citometría de flujo de la media de células necróticas, sanas y apoptóticas de los grupos control </w:t>
      </w:r>
      <w:r w:rsidR="007747F0">
        <w:rPr>
          <w:i/>
          <w:iCs/>
          <w:sz w:val="22"/>
          <w:szCs w:val="22"/>
        </w:rPr>
        <w:t>(negro</w:t>
      </w:r>
      <w:r w:rsidRPr="003D4192">
        <w:rPr>
          <w:i/>
          <w:iCs/>
          <w:sz w:val="22"/>
          <w:szCs w:val="22"/>
        </w:rPr>
        <w:t>) y genisteína (</w:t>
      </w:r>
      <w:r w:rsidR="007747F0">
        <w:rPr>
          <w:i/>
          <w:iCs/>
          <w:sz w:val="22"/>
          <w:szCs w:val="22"/>
        </w:rPr>
        <w:t>gris</w:t>
      </w:r>
      <w:r w:rsidRPr="003D4192">
        <w:rPr>
          <w:i/>
          <w:iCs/>
          <w:sz w:val="22"/>
          <w:szCs w:val="22"/>
        </w:rPr>
        <w:t>). Donde Q2 representa la media de células necróticas, Q3 sanas y Q4 apoptóticas.</w:t>
      </w:r>
      <w:r w:rsidR="0065176B">
        <w:rPr>
          <w:i/>
          <w:iCs/>
          <w:sz w:val="22"/>
          <w:szCs w:val="22"/>
        </w:rPr>
        <w:t xml:space="preserve"> </w:t>
      </w:r>
      <w:r w:rsidR="0065176B">
        <w:rPr>
          <w:sz w:val="20"/>
          <w:szCs w:val="20"/>
        </w:rPr>
        <w:t>Los valores de los resultados se expresan como media ±desviación estándar, n=4. La significación estadística se expresa como *p&lt;0.05 vs control</w:t>
      </w:r>
    </w:p>
    <w:p w14:paraId="34E51EEA" w14:textId="0A4881C3" w:rsidR="008A4977" w:rsidRDefault="008A4977" w:rsidP="00424195">
      <w:pPr>
        <w:spacing w:line="360" w:lineRule="auto"/>
        <w:jc w:val="both"/>
        <w:rPr>
          <w:i/>
          <w:iCs/>
          <w:sz w:val="22"/>
          <w:szCs w:val="22"/>
        </w:rPr>
      </w:pPr>
    </w:p>
    <w:p w14:paraId="0ECA7478" w14:textId="39ECC0D4" w:rsidR="00E453EE" w:rsidRDefault="00E453EE" w:rsidP="00E453EE">
      <w:pPr>
        <w:pStyle w:val="elisa"/>
        <w:numPr>
          <w:ilvl w:val="1"/>
          <w:numId w:val="1"/>
        </w:numPr>
        <w:rPr>
          <w:b/>
          <w:bCs/>
        </w:rPr>
      </w:pPr>
      <w:bookmarkStart w:id="108" w:name="_Toc13150647"/>
      <w:r w:rsidRPr="00C67BDE">
        <w:rPr>
          <w:b/>
          <w:bCs/>
        </w:rPr>
        <w:t>Estudio de la expresión génica</w:t>
      </w:r>
      <w:bookmarkEnd w:id="108"/>
    </w:p>
    <w:p w14:paraId="07E2C8A9" w14:textId="17F28B2A" w:rsidR="00E453EE" w:rsidRDefault="00E453EE" w:rsidP="00E453EE">
      <w:pPr>
        <w:spacing w:line="360" w:lineRule="auto"/>
        <w:jc w:val="both"/>
        <w:rPr>
          <w:color w:val="222222"/>
          <w:sz w:val="22"/>
          <w:szCs w:val="22"/>
          <w:shd w:val="clear" w:color="auto" w:fill="FFFFFF"/>
        </w:rPr>
      </w:pPr>
      <w:r>
        <w:rPr>
          <w:color w:val="222222"/>
          <w:sz w:val="22"/>
          <w:szCs w:val="22"/>
          <w:shd w:val="clear" w:color="auto" w:fill="FFFFFF"/>
        </w:rPr>
        <w:t xml:space="preserve">Debido a que en las bases de datos estudiadas (target </w:t>
      </w:r>
      <w:proofErr w:type="spellStart"/>
      <w:r>
        <w:rPr>
          <w:color w:val="222222"/>
          <w:sz w:val="22"/>
          <w:szCs w:val="22"/>
          <w:shd w:val="clear" w:color="auto" w:fill="FFFFFF"/>
        </w:rPr>
        <w:t>scan</w:t>
      </w:r>
      <w:proofErr w:type="spellEnd"/>
      <w:r>
        <w:rPr>
          <w:color w:val="222222"/>
          <w:sz w:val="22"/>
          <w:szCs w:val="22"/>
          <w:shd w:val="clear" w:color="auto" w:fill="FFFFFF"/>
        </w:rPr>
        <w:t xml:space="preserve">), </w:t>
      </w:r>
      <w:r w:rsidR="00106760">
        <w:rPr>
          <w:color w:val="222222"/>
          <w:sz w:val="22"/>
          <w:szCs w:val="22"/>
          <w:shd w:val="clear" w:color="auto" w:fill="FFFFFF"/>
        </w:rPr>
        <w:t>dos</w:t>
      </w:r>
      <w:r>
        <w:rPr>
          <w:color w:val="222222"/>
          <w:sz w:val="22"/>
          <w:szCs w:val="22"/>
          <w:shd w:val="clear" w:color="auto" w:fill="FFFFFF"/>
        </w:rPr>
        <w:t xml:space="preserve"> de los genes diana del </w:t>
      </w:r>
      <w:proofErr w:type="spellStart"/>
      <w:r>
        <w:rPr>
          <w:color w:val="222222"/>
          <w:sz w:val="22"/>
          <w:szCs w:val="22"/>
          <w:shd w:val="clear" w:color="auto" w:fill="FFFFFF"/>
        </w:rPr>
        <w:t>miRNA</w:t>
      </w:r>
      <w:proofErr w:type="spellEnd"/>
      <w:r>
        <w:rPr>
          <w:color w:val="222222"/>
          <w:sz w:val="22"/>
          <w:szCs w:val="22"/>
          <w:shd w:val="clear" w:color="auto" w:fill="FFFFFF"/>
        </w:rPr>
        <w:t xml:space="preserve"> (</w:t>
      </w:r>
      <w:r w:rsidRPr="00C67BDE">
        <w:rPr>
          <w:color w:val="222222"/>
          <w:sz w:val="22"/>
          <w:szCs w:val="22"/>
          <w:shd w:val="clear" w:color="auto" w:fill="FFFFFF"/>
        </w:rPr>
        <w:t>miRNA-4722-3p</w:t>
      </w:r>
      <w:r>
        <w:rPr>
          <w:color w:val="222222"/>
          <w:sz w:val="22"/>
          <w:szCs w:val="22"/>
          <w:shd w:val="clear" w:color="auto" w:fill="FFFFFF"/>
        </w:rPr>
        <w:t xml:space="preserve">) que se encontraba </w:t>
      </w:r>
      <w:proofErr w:type="spellStart"/>
      <w:r>
        <w:rPr>
          <w:color w:val="222222"/>
          <w:sz w:val="22"/>
          <w:szCs w:val="22"/>
          <w:shd w:val="clear" w:color="auto" w:fill="FFFFFF"/>
        </w:rPr>
        <w:t>sobreexpresado</w:t>
      </w:r>
      <w:proofErr w:type="spellEnd"/>
      <w:r>
        <w:rPr>
          <w:color w:val="222222"/>
          <w:sz w:val="22"/>
          <w:szCs w:val="22"/>
          <w:shd w:val="clear" w:color="auto" w:fill="FFFFFF"/>
        </w:rPr>
        <w:t xml:space="preserve"> en las </w:t>
      </w:r>
      <w:proofErr w:type="spellStart"/>
      <w:r>
        <w:rPr>
          <w:color w:val="222222"/>
          <w:sz w:val="22"/>
          <w:szCs w:val="22"/>
          <w:shd w:val="clear" w:color="auto" w:fill="FFFFFF"/>
        </w:rPr>
        <w:t>VEs</w:t>
      </w:r>
      <w:proofErr w:type="spellEnd"/>
      <w:r>
        <w:rPr>
          <w:color w:val="222222"/>
          <w:sz w:val="22"/>
          <w:szCs w:val="22"/>
          <w:shd w:val="clear" w:color="auto" w:fill="FFFFFF"/>
        </w:rPr>
        <w:t xml:space="preserve"> de las células mononucleares tratadas con genisteína, era</w:t>
      </w:r>
      <w:r w:rsidR="00106760">
        <w:rPr>
          <w:color w:val="222222"/>
          <w:sz w:val="22"/>
          <w:szCs w:val="22"/>
          <w:shd w:val="clear" w:color="auto" w:fill="FFFFFF"/>
        </w:rPr>
        <w:t>n</w:t>
      </w:r>
      <w:r>
        <w:rPr>
          <w:color w:val="222222"/>
          <w:sz w:val="22"/>
          <w:szCs w:val="22"/>
          <w:shd w:val="clear" w:color="auto" w:fill="FFFFFF"/>
        </w:rPr>
        <w:t xml:space="preserve"> CDH</w:t>
      </w:r>
      <w:r w:rsidR="00106760">
        <w:rPr>
          <w:color w:val="222222"/>
          <w:sz w:val="22"/>
          <w:szCs w:val="22"/>
          <w:shd w:val="clear" w:color="auto" w:fill="FFFFFF"/>
        </w:rPr>
        <w:t>1</w:t>
      </w:r>
      <w:r>
        <w:rPr>
          <w:color w:val="222222"/>
          <w:sz w:val="22"/>
          <w:szCs w:val="22"/>
          <w:shd w:val="clear" w:color="auto" w:fill="FFFFFF"/>
        </w:rPr>
        <w:t xml:space="preserve">, que desempeña </w:t>
      </w:r>
      <w:r w:rsidRPr="00C67BDE">
        <w:rPr>
          <w:i/>
          <w:iCs/>
          <w:color w:val="222222"/>
          <w:sz w:val="22"/>
          <w:szCs w:val="22"/>
        </w:rPr>
        <w:t>un papel importante en la supresión de tumores</w:t>
      </w:r>
      <w:r w:rsidRPr="00C67BDE">
        <w:rPr>
          <w:color w:val="222222"/>
          <w:sz w:val="22"/>
          <w:szCs w:val="22"/>
          <w:shd w:val="clear" w:color="auto" w:fill="FFFFFF"/>
        </w:rPr>
        <w:t>,</w:t>
      </w:r>
      <w:r w:rsidR="00106760">
        <w:rPr>
          <w:color w:val="222222"/>
          <w:sz w:val="22"/>
          <w:szCs w:val="22"/>
          <w:shd w:val="clear" w:color="auto" w:fill="FFFFFF"/>
        </w:rPr>
        <w:t xml:space="preserve"> y CCND2 que </w:t>
      </w:r>
      <w:r w:rsidR="00106760" w:rsidRPr="00106760">
        <w:rPr>
          <w:i/>
          <w:iCs/>
          <w:color w:val="222222"/>
          <w:sz w:val="22"/>
          <w:szCs w:val="22"/>
          <w:shd w:val="clear" w:color="auto" w:fill="FFFFFF"/>
        </w:rPr>
        <w:t>regula el ciclo celular en la fase G1/S</w:t>
      </w:r>
      <w:r w:rsidR="00106760">
        <w:rPr>
          <w:i/>
          <w:iCs/>
          <w:color w:val="222222"/>
          <w:sz w:val="22"/>
          <w:szCs w:val="22"/>
          <w:shd w:val="clear" w:color="auto" w:fill="FFFFFF"/>
        </w:rPr>
        <w:t>,</w:t>
      </w:r>
      <w:r w:rsidRPr="00C67BDE">
        <w:rPr>
          <w:color w:val="222222"/>
          <w:sz w:val="22"/>
          <w:szCs w:val="22"/>
          <w:shd w:val="clear" w:color="auto" w:fill="FFFFFF"/>
        </w:rPr>
        <w:t xml:space="preserve"> analizamos </w:t>
      </w:r>
      <w:r>
        <w:rPr>
          <w:color w:val="222222"/>
          <w:sz w:val="22"/>
          <w:szCs w:val="22"/>
          <w:shd w:val="clear" w:color="auto" w:fill="FFFFFF"/>
        </w:rPr>
        <w:t>su</w:t>
      </w:r>
      <w:r w:rsidRPr="00C67BDE">
        <w:rPr>
          <w:color w:val="222222"/>
          <w:sz w:val="22"/>
          <w:szCs w:val="22"/>
          <w:shd w:val="clear" w:color="auto" w:fill="FFFFFF"/>
        </w:rPr>
        <w:t xml:space="preserve"> expresión. Como se muestra en la</w:t>
      </w:r>
      <w:r w:rsidR="00106760">
        <w:rPr>
          <w:color w:val="222222"/>
          <w:sz w:val="22"/>
          <w:szCs w:val="22"/>
          <w:shd w:val="clear" w:color="auto" w:fill="FFFFFF"/>
        </w:rPr>
        <w:t>s</w:t>
      </w:r>
      <w:r w:rsidRPr="00C67BDE">
        <w:rPr>
          <w:color w:val="222222"/>
          <w:sz w:val="22"/>
          <w:szCs w:val="22"/>
          <w:shd w:val="clear" w:color="auto" w:fill="FFFFFF"/>
        </w:rPr>
        <w:t xml:space="preserve"> </w:t>
      </w:r>
      <w:r>
        <w:rPr>
          <w:color w:val="222222"/>
          <w:sz w:val="22"/>
          <w:szCs w:val="22"/>
          <w:shd w:val="clear" w:color="auto" w:fill="FFFFFF"/>
        </w:rPr>
        <w:t>Fig</w:t>
      </w:r>
      <w:r w:rsidRPr="00C67BDE">
        <w:rPr>
          <w:color w:val="222222"/>
          <w:sz w:val="22"/>
          <w:szCs w:val="22"/>
          <w:shd w:val="clear" w:color="auto" w:fill="FFFFFF"/>
        </w:rPr>
        <w:t>ura</w:t>
      </w:r>
      <w:r w:rsidR="00106760">
        <w:rPr>
          <w:color w:val="222222"/>
          <w:sz w:val="22"/>
          <w:szCs w:val="22"/>
          <w:shd w:val="clear" w:color="auto" w:fill="FFFFFF"/>
        </w:rPr>
        <w:t>s</w:t>
      </w:r>
      <w:r w:rsidRPr="00C67BDE">
        <w:rPr>
          <w:color w:val="222222"/>
          <w:sz w:val="22"/>
          <w:szCs w:val="22"/>
          <w:shd w:val="clear" w:color="auto" w:fill="FFFFFF"/>
        </w:rPr>
        <w:t xml:space="preserve"> </w:t>
      </w:r>
      <w:r>
        <w:rPr>
          <w:color w:val="222222"/>
          <w:sz w:val="22"/>
          <w:szCs w:val="22"/>
          <w:shd w:val="clear" w:color="auto" w:fill="FFFFFF"/>
        </w:rPr>
        <w:t>6</w:t>
      </w:r>
      <w:r w:rsidR="00106760">
        <w:rPr>
          <w:color w:val="222222"/>
          <w:sz w:val="22"/>
          <w:szCs w:val="22"/>
          <w:shd w:val="clear" w:color="auto" w:fill="FFFFFF"/>
        </w:rPr>
        <w:t xml:space="preserve"> y 7</w:t>
      </w:r>
      <w:r>
        <w:rPr>
          <w:color w:val="222222"/>
          <w:sz w:val="22"/>
          <w:szCs w:val="22"/>
          <w:shd w:val="clear" w:color="auto" w:fill="FFFFFF"/>
        </w:rPr>
        <w:t xml:space="preserve">, </w:t>
      </w:r>
      <w:r w:rsidRPr="00C67BDE">
        <w:rPr>
          <w:color w:val="222222"/>
          <w:sz w:val="22"/>
          <w:szCs w:val="22"/>
          <w:shd w:val="clear" w:color="auto" w:fill="FFFFFF"/>
        </w:rPr>
        <w:t>no se produjeron cambios en la expres</w:t>
      </w:r>
      <w:r>
        <w:rPr>
          <w:color w:val="222222"/>
          <w:sz w:val="22"/>
          <w:szCs w:val="22"/>
          <w:shd w:val="clear" w:color="auto" w:fill="FFFFFF"/>
        </w:rPr>
        <w:t>i</w:t>
      </w:r>
      <w:r w:rsidRPr="00C67BDE">
        <w:rPr>
          <w:color w:val="222222"/>
          <w:sz w:val="22"/>
          <w:szCs w:val="22"/>
          <w:shd w:val="clear" w:color="auto" w:fill="FFFFFF"/>
        </w:rPr>
        <w:t>ón del mRNA de CDH1</w:t>
      </w:r>
      <w:r w:rsidR="00106760">
        <w:rPr>
          <w:color w:val="222222"/>
          <w:sz w:val="22"/>
          <w:szCs w:val="22"/>
          <w:shd w:val="clear" w:color="auto" w:fill="FFFFFF"/>
        </w:rPr>
        <w:t xml:space="preserve"> ni CCND2</w:t>
      </w:r>
      <w:r w:rsidRPr="00C67BDE">
        <w:rPr>
          <w:color w:val="222222"/>
          <w:sz w:val="22"/>
          <w:szCs w:val="22"/>
          <w:shd w:val="clear" w:color="auto" w:fill="FFFFFF"/>
        </w:rPr>
        <w:t xml:space="preserve"> en las células HTC116 tras el tratamiento con  </w:t>
      </w:r>
      <w:proofErr w:type="spellStart"/>
      <w:r w:rsidRPr="00C67BDE">
        <w:rPr>
          <w:color w:val="222222"/>
          <w:sz w:val="22"/>
          <w:szCs w:val="22"/>
          <w:shd w:val="clear" w:color="auto" w:fill="FFFFFF"/>
        </w:rPr>
        <w:t>VEs</w:t>
      </w:r>
      <w:proofErr w:type="spellEnd"/>
      <w:r w:rsidRPr="00C67BDE">
        <w:rPr>
          <w:color w:val="222222"/>
          <w:sz w:val="22"/>
          <w:szCs w:val="22"/>
          <w:shd w:val="clear" w:color="auto" w:fill="FFFFFF"/>
        </w:rPr>
        <w:t>.</w:t>
      </w:r>
    </w:p>
    <w:p w14:paraId="22389D30" w14:textId="77777777" w:rsidR="00E453EE" w:rsidRPr="00C67BDE" w:rsidRDefault="00E453EE" w:rsidP="00E453EE">
      <w:pPr>
        <w:spacing w:line="360" w:lineRule="auto"/>
        <w:jc w:val="center"/>
        <w:rPr>
          <w:sz w:val="22"/>
          <w:szCs w:val="22"/>
        </w:rPr>
      </w:pPr>
      <w:r>
        <w:rPr>
          <w:noProof/>
        </w:rPr>
        <w:lastRenderedPageBreak/>
        <w:drawing>
          <wp:inline distT="0" distB="0" distL="0" distR="0" wp14:anchorId="5559EE2D" wp14:editId="19B55E18">
            <wp:extent cx="3337200" cy="2296800"/>
            <wp:effectExtent l="0" t="0" r="15875" b="14605"/>
            <wp:docPr id="24" name="Gráfico 24">
              <a:extLst xmlns:a="http://schemas.openxmlformats.org/drawingml/2006/main">
                <a:ext uri="{FF2B5EF4-FFF2-40B4-BE49-F238E27FC236}">
                  <a16:creationId xmlns:a16="http://schemas.microsoft.com/office/drawing/2014/main" id="{461D3174-DA01-F84D-97DF-33D02C1010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70F31134" w14:textId="6872B581" w:rsidR="00E453EE" w:rsidRPr="00106760" w:rsidRDefault="00E453EE" w:rsidP="00E453EE">
      <w:pPr>
        <w:spacing w:line="360" w:lineRule="auto"/>
        <w:rPr>
          <w:i/>
          <w:iCs/>
          <w:sz w:val="22"/>
          <w:szCs w:val="22"/>
        </w:rPr>
      </w:pPr>
      <w:r w:rsidRPr="00106760">
        <w:rPr>
          <w:i/>
          <w:iCs/>
          <w:sz w:val="22"/>
          <w:szCs w:val="22"/>
        </w:rPr>
        <w:t xml:space="preserve">Figura 6: </w:t>
      </w:r>
      <w:r w:rsidRPr="00106760">
        <w:rPr>
          <w:i/>
          <w:iCs/>
          <w:color w:val="000000" w:themeColor="text1"/>
          <w:sz w:val="22"/>
          <w:szCs w:val="22"/>
        </w:rPr>
        <w:t xml:space="preserve">Niveles de mRNA de CDH1 en células HCT116 tratadas con </w:t>
      </w:r>
      <w:proofErr w:type="spellStart"/>
      <w:r w:rsidRPr="00106760">
        <w:rPr>
          <w:i/>
          <w:iCs/>
          <w:color w:val="000000" w:themeColor="text1"/>
          <w:sz w:val="22"/>
          <w:szCs w:val="22"/>
        </w:rPr>
        <w:t>VEs</w:t>
      </w:r>
      <w:proofErr w:type="spellEnd"/>
      <w:r w:rsidRPr="00106760">
        <w:rPr>
          <w:i/>
          <w:iCs/>
          <w:color w:val="000000" w:themeColor="text1"/>
          <w:sz w:val="22"/>
          <w:szCs w:val="22"/>
        </w:rPr>
        <w:t xml:space="preserve"> liberadas por células mononucleares tratadas con genisteína.</w:t>
      </w:r>
      <w:r w:rsidRPr="00106760">
        <w:rPr>
          <w:i/>
          <w:iCs/>
          <w:sz w:val="22"/>
          <w:szCs w:val="22"/>
        </w:rPr>
        <w:t xml:space="preserve"> Los valores de los resultados se expresan como media ±desviación estándar, n=4. La significación estadística se expresa como *p&lt;0.05 vs control.</w:t>
      </w:r>
    </w:p>
    <w:p w14:paraId="33D89F1F" w14:textId="7F7F3826" w:rsidR="00106760" w:rsidRPr="0085500F" w:rsidRDefault="00106760" w:rsidP="00106760">
      <w:pPr>
        <w:spacing w:line="360" w:lineRule="auto"/>
        <w:jc w:val="center"/>
        <w:rPr>
          <w:color w:val="FF0000"/>
          <w:sz w:val="22"/>
          <w:szCs w:val="22"/>
        </w:rPr>
      </w:pPr>
      <w:commentRangeStart w:id="109"/>
      <w:r>
        <w:rPr>
          <w:noProof/>
        </w:rPr>
        <w:drawing>
          <wp:inline distT="0" distB="0" distL="0" distR="0" wp14:anchorId="4E9A1865" wp14:editId="79B33BC7">
            <wp:extent cx="3337200" cy="2296800"/>
            <wp:effectExtent l="0" t="0" r="15875" b="14605"/>
            <wp:docPr id="36" name="Gráfico 36">
              <a:extLst xmlns:a="http://schemas.openxmlformats.org/drawingml/2006/main">
                <a:ext uri="{FF2B5EF4-FFF2-40B4-BE49-F238E27FC236}">
                  <a16:creationId xmlns:a16="http://schemas.microsoft.com/office/drawing/2014/main" id="{6517DFA1-CD38-5C48-8868-9D2FB5B596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commentRangeEnd w:id="109"/>
      <w:r w:rsidR="002814A2">
        <w:rPr>
          <w:rStyle w:val="Refdecomentario"/>
          <w:rFonts w:asciiTheme="minorHAnsi" w:eastAsiaTheme="minorEastAsia" w:hAnsiTheme="minorHAnsi" w:cstheme="minorBidi"/>
          <w:lang w:eastAsia="en-US"/>
        </w:rPr>
        <w:commentReference w:id="109"/>
      </w:r>
    </w:p>
    <w:p w14:paraId="37E7DEC5" w14:textId="77777777" w:rsidR="00E453EE" w:rsidRPr="003D4192" w:rsidRDefault="00E453EE" w:rsidP="00E453EE">
      <w:pPr>
        <w:rPr>
          <w:i/>
          <w:iCs/>
        </w:rPr>
      </w:pPr>
    </w:p>
    <w:p w14:paraId="3D4638F7" w14:textId="13AA0A01" w:rsidR="00106760" w:rsidRPr="00106760" w:rsidRDefault="00106760" w:rsidP="00106760">
      <w:pPr>
        <w:spacing w:line="360" w:lineRule="auto"/>
        <w:rPr>
          <w:i/>
          <w:iCs/>
          <w:sz w:val="22"/>
          <w:szCs w:val="22"/>
        </w:rPr>
      </w:pPr>
      <w:r w:rsidRPr="00106760">
        <w:rPr>
          <w:i/>
          <w:iCs/>
          <w:sz w:val="22"/>
          <w:szCs w:val="22"/>
        </w:rPr>
        <w:t xml:space="preserve">Figura </w:t>
      </w:r>
      <w:r>
        <w:rPr>
          <w:i/>
          <w:iCs/>
          <w:sz w:val="22"/>
          <w:szCs w:val="22"/>
        </w:rPr>
        <w:t>7</w:t>
      </w:r>
      <w:r w:rsidRPr="00106760">
        <w:rPr>
          <w:i/>
          <w:iCs/>
          <w:sz w:val="22"/>
          <w:szCs w:val="22"/>
        </w:rPr>
        <w:t xml:space="preserve">: </w:t>
      </w:r>
      <w:r w:rsidRPr="00106760">
        <w:rPr>
          <w:i/>
          <w:iCs/>
          <w:color w:val="000000" w:themeColor="text1"/>
          <w:sz w:val="22"/>
          <w:szCs w:val="22"/>
        </w:rPr>
        <w:t>Niveles de mRNA de C</w:t>
      </w:r>
      <w:r>
        <w:rPr>
          <w:i/>
          <w:iCs/>
          <w:color w:val="000000" w:themeColor="text1"/>
          <w:sz w:val="22"/>
          <w:szCs w:val="22"/>
        </w:rPr>
        <w:t>CND2</w:t>
      </w:r>
      <w:r w:rsidRPr="00106760">
        <w:rPr>
          <w:i/>
          <w:iCs/>
          <w:color w:val="000000" w:themeColor="text1"/>
          <w:sz w:val="22"/>
          <w:szCs w:val="22"/>
        </w:rPr>
        <w:t xml:space="preserve"> en células HCT116 tratadas con </w:t>
      </w:r>
      <w:proofErr w:type="spellStart"/>
      <w:r w:rsidRPr="00106760">
        <w:rPr>
          <w:i/>
          <w:iCs/>
          <w:color w:val="000000" w:themeColor="text1"/>
          <w:sz w:val="22"/>
          <w:szCs w:val="22"/>
        </w:rPr>
        <w:t>VEs</w:t>
      </w:r>
      <w:proofErr w:type="spellEnd"/>
      <w:r w:rsidRPr="00106760">
        <w:rPr>
          <w:i/>
          <w:iCs/>
          <w:color w:val="000000" w:themeColor="text1"/>
          <w:sz w:val="22"/>
          <w:szCs w:val="22"/>
        </w:rPr>
        <w:t xml:space="preserve"> liberadas por células mononucleares tratadas con genisteína.</w:t>
      </w:r>
      <w:r>
        <w:rPr>
          <w:i/>
          <w:iCs/>
          <w:color w:val="000000" w:themeColor="text1"/>
          <w:sz w:val="22"/>
          <w:szCs w:val="22"/>
        </w:rPr>
        <w:t xml:space="preserve"> </w:t>
      </w:r>
      <w:r w:rsidRPr="00106760">
        <w:rPr>
          <w:i/>
          <w:iCs/>
          <w:sz w:val="22"/>
          <w:szCs w:val="22"/>
        </w:rPr>
        <w:t>Los valores de los resultados se expresan como media ±desviación estándar, n=4. La significación estadística se expresa como *p&lt;0.05 vs control.</w:t>
      </w:r>
    </w:p>
    <w:p w14:paraId="2AA0B7E4" w14:textId="72BB79E5" w:rsidR="008A4977" w:rsidRDefault="008A4977" w:rsidP="00424195">
      <w:pPr>
        <w:spacing w:line="360" w:lineRule="auto"/>
        <w:jc w:val="both"/>
        <w:rPr>
          <w:sz w:val="22"/>
          <w:szCs w:val="22"/>
        </w:rPr>
      </w:pPr>
    </w:p>
    <w:p w14:paraId="3476EAB9" w14:textId="51177B92" w:rsidR="008A4977" w:rsidRDefault="008A4977" w:rsidP="00424195">
      <w:pPr>
        <w:spacing w:line="360" w:lineRule="auto"/>
        <w:jc w:val="both"/>
        <w:rPr>
          <w:sz w:val="22"/>
          <w:szCs w:val="22"/>
        </w:rPr>
      </w:pPr>
    </w:p>
    <w:p w14:paraId="0CEC6B01" w14:textId="64D1CC78" w:rsidR="008A4977" w:rsidRDefault="008A4977" w:rsidP="00424195">
      <w:pPr>
        <w:spacing w:line="360" w:lineRule="auto"/>
        <w:jc w:val="both"/>
        <w:rPr>
          <w:sz w:val="22"/>
          <w:szCs w:val="22"/>
        </w:rPr>
      </w:pPr>
    </w:p>
    <w:p w14:paraId="5A17847C" w14:textId="77777777" w:rsidR="00C16378" w:rsidRDefault="00C16378" w:rsidP="00424195">
      <w:pPr>
        <w:spacing w:line="360" w:lineRule="auto"/>
        <w:jc w:val="both"/>
        <w:rPr>
          <w:sz w:val="22"/>
          <w:szCs w:val="22"/>
        </w:rPr>
        <w:sectPr w:rsidR="00C16378" w:rsidSect="0088408D">
          <w:pgSz w:w="9980" w:h="14180"/>
          <w:pgMar w:top="1134" w:right="1134" w:bottom="1134" w:left="1134" w:header="709" w:footer="709" w:gutter="0"/>
          <w:cols w:space="708"/>
          <w:docGrid w:linePitch="360"/>
        </w:sectPr>
      </w:pPr>
    </w:p>
    <w:p w14:paraId="40B4A056" w14:textId="04711766" w:rsidR="00D84AB3" w:rsidRPr="00C6698B" w:rsidRDefault="00D84AB3" w:rsidP="00C6698B">
      <w:pPr>
        <w:pStyle w:val="elisa"/>
        <w:jc w:val="center"/>
        <w:rPr>
          <w:b/>
          <w:bCs/>
        </w:rPr>
      </w:pPr>
      <w:bookmarkStart w:id="110" w:name="_Toc13150648"/>
      <w:r w:rsidRPr="00C6698B">
        <w:rPr>
          <w:b/>
          <w:bCs/>
        </w:rPr>
        <w:lastRenderedPageBreak/>
        <w:t>DISCUSIÓN</w:t>
      </w:r>
      <w:bookmarkEnd w:id="110"/>
    </w:p>
    <w:p w14:paraId="6F89CD73" w14:textId="5DE77C4F" w:rsidR="00805D76" w:rsidRDefault="00BB1CC4" w:rsidP="00BB1CC4">
      <w:pPr>
        <w:spacing w:line="360" w:lineRule="auto"/>
        <w:jc w:val="both"/>
        <w:rPr>
          <w:sz w:val="22"/>
          <w:szCs w:val="22"/>
        </w:rPr>
      </w:pPr>
      <w:r w:rsidRPr="00BB1CC4">
        <w:rPr>
          <w:sz w:val="22"/>
          <w:szCs w:val="22"/>
        </w:rPr>
        <w:t xml:space="preserve">Las </w:t>
      </w:r>
      <w:proofErr w:type="spellStart"/>
      <w:r w:rsidRPr="00BB1CC4">
        <w:rPr>
          <w:sz w:val="22"/>
          <w:szCs w:val="22"/>
        </w:rPr>
        <w:t>vesículas</w:t>
      </w:r>
      <w:proofErr w:type="spellEnd"/>
      <w:r w:rsidRPr="00BB1CC4">
        <w:rPr>
          <w:sz w:val="22"/>
          <w:szCs w:val="22"/>
        </w:rPr>
        <w:t xml:space="preserve"> extracelulares suponen un tema de </w:t>
      </w:r>
      <w:proofErr w:type="spellStart"/>
      <w:r w:rsidRPr="00BB1CC4">
        <w:rPr>
          <w:sz w:val="22"/>
          <w:szCs w:val="22"/>
        </w:rPr>
        <w:t>investigación</w:t>
      </w:r>
      <w:proofErr w:type="spellEnd"/>
      <w:r w:rsidRPr="00BB1CC4">
        <w:rPr>
          <w:sz w:val="22"/>
          <w:szCs w:val="22"/>
        </w:rPr>
        <w:t xml:space="preserve"> novedoso y muy prometedor. De hecho, se sabe que son un medio de </w:t>
      </w:r>
      <w:proofErr w:type="spellStart"/>
      <w:r w:rsidRPr="00BB1CC4">
        <w:rPr>
          <w:sz w:val="22"/>
          <w:szCs w:val="22"/>
        </w:rPr>
        <w:t>comunicación</w:t>
      </w:r>
      <w:proofErr w:type="spellEnd"/>
      <w:r w:rsidRPr="00BB1CC4">
        <w:rPr>
          <w:sz w:val="22"/>
          <w:szCs w:val="22"/>
        </w:rPr>
        <w:t xml:space="preserve"> celular, no solo a nivel autocrino y paracrino, sino </w:t>
      </w:r>
      <w:r w:rsidR="00C16378" w:rsidRPr="00BB1CC4">
        <w:rPr>
          <w:sz w:val="22"/>
          <w:szCs w:val="22"/>
        </w:rPr>
        <w:t>también</w:t>
      </w:r>
      <w:r w:rsidRPr="00BB1CC4">
        <w:rPr>
          <w:sz w:val="22"/>
          <w:szCs w:val="22"/>
        </w:rPr>
        <w:t xml:space="preserve"> a nivel </w:t>
      </w:r>
      <w:commentRangeStart w:id="111"/>
      <w:proofErr w:type="spellStart"/>
      <w:r w:rsidRPr="00BB1CC4">
        <w:rPr>
          <w:sz w:val="22"/>
          <w:szCs w:val="22"/>
        </w:rPr>
        <w:t>sistémico</w:t>
      </w:r>
      <w:commentRangeEnd w:id="111"/>
      <w:proofErr w:type="spellEnd"/>
      <w:r w:rsidR="00D603EC">
        <w:rPr>
          <w:rStyle w:val="Refdecomentario"/>
          <w:rFonts w:asciiTheme="minorHAnsi" w:eastAsiaTheme="minorEastAsia" w:hAnsiTheme="minorHAnsi" w:cstheme="minorBidi"/>
          <w:lang w:eastAsia="en-US"/>
        </w:rPr>
        <w:commentReference w:id="111"/>
      </w:r>
      <w:r w:rsidRPr="00BB1CC4">
        <w:rPr>
          <w:sz w:val="22"/>
          <w:szCs w:val="22"/>
        </w:rPr>
        <w:t xml:space="preserve">. </w:t>
      </w:r>
      <w:r>
        <w:rPr>
          <w:sz w:val="22"/>
          <w:szCs w:val="22"/>
        </w:rPr>
        <w:t>Además,</w:t>
      </w:r>
      <w:r w:rsidRPr="00BB1CC4">
        <w:rPr>
          <w:sz w:val="22"/>
          <w:szCs w:val="22"/>
        </w:rPr>
        <w:t xml:space="preserve"> </w:t>
      </w:r>
      <w:r>
        <w:rPr>
          <w:sz w:val="22"/>
          <w:szCs w:val="22"/>
        </w:rPr>
        <w:t xml:space="preserve">al proceder de células mononucleares, las cuales liberan un gran número de </w:t>
      </w:r>
      <w:proofErr w:type="spellStart"/>
      <w:r>
        <w:rPr>
          <w:sz w:val="22"/>
          <w:szCs w:val="22"/>
        </w:rPr>
        <w:t>VEs</w:t>
      </w:r>
      <w:proofErr w:type="spellEnd"/>
      <w:r>
        <w:rPr>
          <w:sz w:val="22"/>
          <w:szCs w:val="22"/>
        </w:rPr>
        <w:t>,</w:t>
      </w:r>
      <w:r w:rsidRPr="00BB1CC4">
        <w:rPr>
          <w:sz w:val="22"/>
          <w:szCs w:val="22"/>
        </w:rPr>
        <w:t xml:space="preserve"> </w:t>
      </w:r>
      <w:r w:rsidR="00C16378" w:rsidRPr="0085500F">
        <w:rPr>
          <w:color w:val="000000" w:themeColor="text1"/>
          <w:sz w:val="22"/>
          <w:szCs w:val="22"/>
        </w:rPr>
        <w:t>esto nos conduce a</w:t>
      </w:r>
      <w:r w:rsidR="00C16378" w:rsidRPr="0085500F">
        <w:rPr>
          <w:strike/>
          <w:color w:val="000000" w:themeColor="text1"/>
          <w:sz w:val="22"/>
          <w:szCs w:val="22"/>
        </w:rPr>
        <w:t xml:space="preserve"> </w:t>
      </w:r>
      <w:r w:rsidR="00C16378" w:rsidRPr="0085500F">
        <w:rPr>
          <w:color w:val="000000" w:themeColor="text1"/>
          <w:sz w:val="22"/>
          <w:szCs w:val="22"/>
        </w:rPr>
        <w:t>tener una</w:t>
      </w:r>
      <w:r w:rsidRPr="0085500F">
        <w:rPr>
          <w:sz w:val="22"/>
          <w:szCs w:val="22"/>
        </w:rPr>
        <w:t xml:space="preserve"> </w:t>
      </w:r>
      <w:r w:rsidRPr="00BB1CC4">
        <w:rPr>
          <w:sz w:val="22"/>
          <w:szCs w:val="22"/>
        </w:rPr>
        <w:t xml:space="preserve">fuente importante de </w:t>
      </w:r>
      <w:proofErr w:type="spellStart"/>
      <w:r w:rsidRPr="00BB1CC4">
        <w:rPr>
          <w:sz w:val="22"/>
          <w:szCs w:val="22"/>
        </w:rPr>
        <w:t>miRNAs</w:t>
      </w:r>
      <w:proofErr w:type="spellEnd"/>
      <w:r w:rsidRPr="00BB1CC4">
        <w:rPr>
          <w:sz w:val="22"/>
          <w:szCs w:val="22"/>
        </w:rPr>
        <w:t xml:space="preserve"> circulantes encapsulados en </w:t>
      </w:r>
      <w:proofErr w:type="spellStart"/>
      <w:r>
        <w:rPr>
          <w:sz w:val="22"/>
          <w:szCs w:val="22"/>
        </w:rPr>
        <w:t>VE</w:t>
      </w:r>
      <w:r w:rsidRPr="00BB1CC4">
        <w:rPr>
          <w:sz w:val="22"/>
          <w:szCs w:val="22"/>
        </w:rPr>
        <w:t>s</w:t>
      </w:r>
      <w:proofErr w:type="spellEnd"/>
      <w:r w:rsidRPr="00BB1CC4">
        <w:rPr>
          <w:sz w:val="22"/>
          <w:szCs w:val="22"/>
        </w:rPr>
        <w:t xml:space="preserve">. Por </w:t>
      </w:r>
      <w:r>
        <w:rPr>
          <w:sz w:val="22"/>
          <w:szCs w:val="22"/>
        </w:rPr>
        <w:t xml:space="preserve">lo </w:t>
      </w:r>
      <w:proofErr w:type="gramStart"/>
      <w:r>
        <w:rPr>
          <w:sz w:val="22"/>
          <w:szCs w:val="22"/>
        </w:rPr>
        <w:t xml:space="preserve">tanto, </w:t>
      </w:r>
      <w:r w:rsidRPr="00BB1CC4">
        <w:rPr>
          <w:sz w:val="22"/>
          <w:szCs w:val="22"/>
        </w:rPr>
        <w:t xml:space="preserve"> las</w:t>
      </w:r>
      <w:proofErr w:type="gramEnd"/>
      <w:r w:rsidRPr="00BB1CC4">
        <w:rPr>
          <w:sz w:val="22"/>
          <w:szCs w:val="22"/>
        </w:rPr>
        <w:t xml:space="preserve"> </w:t>
      </w:r>
      <w:proofErr w:type="spellStart"/>
      <w:r>
        <w:rPr>
          <w:sz w:val="22"/>
          <w:szCs w:val="22"/>
        </w:rPr>
        <w:t>VE</w:t>
      </w:r>
      <w:r w:rsidRPr="00BB1CC4">
        <w:rPr>
          <w:sz w:val="22"/>
          <w:szCs w:val="22"/>
        </w:rPr>
        <w:t>s</w:t>
      </w:r>
      <w:proofErr w:type="spellEnd"/>
      <w:r w:rsidRPr="00BB1CC4">
        <w:rPr>
          <w:sz w:val="22"/>
          <w:szCs w:val="22"/>
        </w:rPr>
        <w:t xml:space="preserve"> contienen </w:t>
      </w:r>
      <w:proofErr w:type="spellStart"/>
      <w:r w:rsidRPr="00BB1CC4">
        <w:rPr>
          <w:sz w:val="22"/>
          <w:szCs w:val="22"/>
        </w:rPr>
        <w:t>información</w:t>
      </w:r>
      <w:proofErr w:type="spellEnd"/>
      <w:r w:rsidRPr="00BB1CC4">
        <w:rPr>
          <w:sz w:val="22"/>
          <w:szCs w:val="22"/>
        </w:rPr>
        <w:t xml:space="preserve"> </w:t>
      </w:r>
      <w:proofErr w:type="spellStart"/>
      <w:r w:rsidRPr="00BB1CC4">
        <w:rPr>
          <w:sz w:val="22"/>
          <w:szCs w:val="22"/>
        </w:rPr>
        <w:t>genética</w:t>
      </w:r>
      <w:proofErr w:type="spellEnd"/>
      <w:r w:rsidRPr="00BB1CC4">
        <w:rPr>
          <w:sz w:val="22"/>
          <w:szCs w:val="22"/>
        </w:rPr>
        <w:t xml:space="preserve">, y la transferencia de dicha </w:t>
      </w:r>
      <w:proofErr w:type="spellStart"/>
      <w:r w:rsidRPr="00BB1CC4">
        <w:rPr>
          <w:sz w:val="22"/>
          <w:szCs w:val="22"/>
        </w:rPr>
        <w:t>información</w:t>
      </w:r>
      <w:proofErr w:type="spellEnd"/>
      <w:r w:rsidRPr="00BB1CC4">
        <w:rPr>
          <w:sz w:val="22"/>
          <w:szCs w:val="22"/>
        </w:rPr>
        <w:t xml:space="preserve"> puede inducir cambios </w:t>
      </w:r>
      <w:commentRangeStart w:id="112"/>
      <w:proofErr w:type="spellStart"/>
      <w:r w:rsidRPr="00BB1CC4">
        <w:rPr>
          <w:sz w:val="22"/>
          <w:szCs w:val="22"/>
        </w:rPr>
        <w:t>epigenéticos</w:t>
      </w:r>
      <w:commentRangeEnd w:id="112"/>
      <w:proofErr w:type="spellEnd"/>
      <w:r w:rsidR="00D603EC">
        <w:rPr>
          <w:rStyle w:val="Refdecomentario"/>
          <w:rFonts w:asciiTheme="minorHAnsi" w:eastAsiaTheme="minorEastAsia" w:hAnsiTheme="minorHAnsi" w:cstheme="minorBidi"/>
          <w:lang w:eastAsia="en-US"/>
        </w:rPr>
        <w:commentReference w:id="112"/>
      </w:r>
      <w:r w:rsidRPr="00BB1CC4">
        <w:rPr>
          <w:sz w:val="22"/>
          <w:szCs w:val="22"/>
        </w:rPr>
        <w:t xml:space="preserve"> en las </w:t>
      </w:r>
      <w:proofErr w:type="spellStart"/>
      <w:r w:rsidRPr="00BB1CC4">
        <w:rPr>
          <w:sz w:val="22"/>
          <w:szCs w:val="22"/>
        </w:rPr>
        <w:t>células</w:t>
      </w:r>
      <w:proofErr w:type="spellEnd"/>
      <w:r w:rsidRPr="00BB1CC4">
        <w:rPr>
          <w:sz w:val="22"/>
          <w:szCs w:val="22"/>
        </w:rPr>
        <w:t xml:space="preserve"> diana</w:t>
      </w:r>
      <w:r w:rsidR="001B028F">
        <w:rPr>
          <w:sz w:val="22"/>
          <w:szCs w:val="22"/>
          <w:vertAlign w:val="superscript"/>
        </w:rPr>
        <w:t>33</w:t>
      </w:r>
      <w:r w:rsidRPr="00BB1CC4">
        <w:rPr>
          <w:sz w:val="22"/>
          <w:szCs w:val="22"/>
        </w:rPr>
        <w:t xml:space="preserve">. </w:t>
      </w:r>
      <w:r w:rsidR="006A0BF8">
        <w:rPr>
          <w:sz w:val="22"/>
          <w:szCs w:val="22"/>
        </w:rPr>
        <w:t>En base a esto</w:t>
      </w:r>
      <w:r w:rsidRPr="00BB1CC4">
        <w:rPr>
          <w:sz w:val="22"/>
          <w:szCs w:val="22"/>
        </w:rPr>
        <w:t xml:space="preserve">, decidimos ver el efecto que </w:t>
      </w:r>
      <w:proofErr w:type="spellStart"/>
      <w:r w:rsidRPr="00BB1CC4">
        <w:rPr>
          <w:sz w:val="22"/>
          <w:szCs w:val="22"/>
        </w:rPr>
        <w:t>podría</w:t>
      </w:r>
      <w:proofErr w:type="spellEnd"/>
      <w:r w:rsidRPr="00BB1CC4">
        <w:rPr>
          <w:sz w:val="22"/>
          <w:szCs w:val="22"/>
        </w:rPr>
        <w:t xml:space="preserve"> derivarse del tratamiento con </w:t>
      </w:r>
      <w:proofErr w:type="spellStart"/>
      <w:r w:rsidR="006A0BF8">
        <w:rPr>
          <w:sz w:val="22"/>
          <w:szCs w:val="22"/>
        </w:rPr>
        <w:t>VE</w:t>
      </w:r>
      <w:r w:rsidRPr="00BB1CC4">
        <w:rPr>
          <w:sz w:val="22"/>
          <w:szCs w:val="22"/>
        </w:rPr>
        <w:t>s</w:t>
      </w:r>
      <w:proofErr w:type="spellEnd"/>
      <w:r w:rsidRPr="00BB1CC4">
        <w:rPr>
          <w:sz w:val="22"/>
          <w:szCs w:val="22"/>
        </w:rPr>
        <w:t xml:space="preserve"> </w:t>
      </w:r>
      <w:r w:rsidR="006A0BF8">
        <w:rPr>
          <w:sz w:val="22"/>
          <w:szCs w:val="22"/>
        </w:rPr>
        <w:t xml:space="preserve">procedentes de células mononucleares tratadas con genisteína </w:t>
      </w:r>
      <w:r w:rsidRPr="00BB1CC4">
        <w:rPr>
          <w:sz w:val="22"/>
          <w:szCs w:val="22"/>
        </w:rPr>
        <w:t xml:space="preserve">sobre </w:t>
      </w:r>
      <w:r w:rsidR="006A0BF8">
        <w:rPr>
          <w:sz w:val="22"/>
          <w:szCs w:val="22"/>
        </w:rPr>
        <w:t>el ciclo celular y apoptosis</w:t>
      </w:r>
      <w:r w:rsidRPr="00BB1CC4">
        <w:rPr>
          <w:sz w:val="22"/>
          <w:szCs w:val="22"/>
        </w:rPr>
        <w:t xml:space="preserve">. </w:t>
      </w:r>
    </w:p>
    <w:p w14:paraId="79B6CEAA" w14:textId="55762442" w:rsidR="00805D76" w:rsidRPr="00C03CA3" w:rsidRDefault="00C03CA3" w:rsidP="00C6698B">
      <w:pPr>
        <w:pStyle w:val="elisa"/>
        <w:numPr>
          <w:ilvl w:val="1"/>
          <w:numId w:val="1"/>
        </w:numPr>
        <w:rPr>
          <w:rFonts w:cs="Times New Roman"/>
          <w:b/>
          <w:bCs/>
          <w:szCs w:val="22"/>
        </w:rPr>
      </w:pPr>
      <w:bookmarkStart w:id="113" w:name="_Toc13150649"/>
      <w:r>
        <w:rPr>
          <w:rFonts w:cs="Times New Roman"/>
          <w:b/>
          <w:bCs/>
          <w:szCs w:val="22"/>
        </w:rPr>
        <w:t xml:space="preserve">Determinación de </w:t>
      </w:r>
      <w:proofErr w:type="spellStart"/>
      <w:r w:rsidRPr="003D4192">
        <w:rPr>
          <w:rFonts w:cs="Times New Roman"/>
          <w:b/>
          <w:bCs/>
          <w:szCs w:val="22"/>
        </w:rPr>
        <w:t>miRNA</w:t>
      </w:r>
      <w:r>
        <w:rPr>
          <w:rFonts w:cs="Times New Roman"/>
          <w:b/>
          <w:bCs/>
          <w:szCs w:val="22"/>
        </w:rPr>
        <w:t>s</w:t>
      </w:r>
      <w:bookmarkEnd w:id="113"/>
      <w:proofErr w:type="spellEnd"/>
    </w:p>
    <w:p w14:paraId="0C571B41" w14:textId="0691A2E7" w:rsidR="00421000" w:rsidRPr="00CB406C" w:rsidRDefault="00121D4F" w:rsidP="00525311">
      <w:pPr>
        <w:spacing w:line="360" w:lineRule="auto"/>
        <w:jc w:val="both"/>
        <w:rPr>
          <w:sz w:val="22"/>
          <w:szCs w:val="22"/>
        </w:rPr>
      </w:pPr>
      <w:r>
        <w:rPr>
          <w:sz w:val="22"/>
          <w:szCs w:val="22"/>
        </w:rPr>
        <w:t xml:space="preserve">En la actualidad, tras el aumento de interés por los </w:t>
      </w:r>
      <w:proofErr w:type="spellStart"/>
      <w:r>
        <w:rPr>
          <w:sz w:val="22"/>
          <w:szCs w:val="22"/>
        </w:rPr>
        <w:t>miRNAs</w:t>
      </w:r>
      <w:proofErr w:type="spellEnd"/>
      <w:r>
        <w:rPr>
          <w:sz w:val="22"/>
          <w:szCs w:val="22"/>
        </w:rPr>
        <w:t xml:space="preserve">, existe un gran número de estudios dedicados a investigar las posibles funciones de cada uno de ellos. Es importante destacar que hasta ahora se han medido </w:t>
      </w:r>
      <w:proofErr w:type="spellStart"/>
      <w:r>
        <w:rPr>
          <w:sz w:val="22"/>
          <w:szCs w:val="22"/>
        </w:rPr>
        <w:t>miRNAs</w:t>
      </w:r>
      <w:proofErr w:type="spellEnd"/>
      <w:r>
        <w:rPr>
          <w:sz w:val="22"/>
          <w:szCs w:val="22"/>
        </w:rPr>
        <w:t xml:space="preserve"> circulantes, no inmersos en el interior de </w:t>
      </w:r>
      <w:proofErr w:type="spellStart"/>
      <w:r>
        <w:rPr>
          <w:sz w:val="22"/>
          <w:szCs w:val="22"/>
        </w:rPr>
        <w:t>VEs</w:t>
      </w:r>
      <w:proofErr w:type="spellEnd"/>
      <w:r>
        <w:rPr>
          <w:sz w:val="22"/>
          <w:szCs w:val="22"/>
        </w:rPr>
        <w:t xml:space="preserve"> </w:t>
      </w:r>
      <w:r w:rsidR="00C16378">
        <w:rPr>
          <w:sz w:val="22"/>
          <w:szCs w:val="22"/>
        </w:rPr>
        <w:t>cómo</w:t>
      </w:r>
      <w:r>
        <w:rPr>
          <w:sz w:val="22"/>
          <w:szCs w:val="22"/>
        </w:rPr>
        <w:t xml:space="preserve"> es nuestro caso. Ahora bien, en cuanto a sus funciones descritas, </w:t>
      </w:r>
      <w:r w:rsidR="00CB406C">
        <w:rPr>
          <w:sz w:val="22"/>
          <w:szCs w:val="22"/>
        </w:rPr>
        <w:t xml:space="preserve">son múltiples y diferentes. </w:t>
      </w:r>
      <w:r w:rsidR="00C16378" w:rsidRPr="0085500F">
        <w:rPr>
          <w:color w:val="000000" w:themeColor="text1"/>
          <w:sz w:val="22"/>
          <w:szCs w:val="22"/>
        </w:rPr>
        <w:t xml:space="preserve">De los </w:t>
      </w:r>
      <w:proofErr w:type="spellStart"/>
      <w:r w:rsidR="00C16378" w:rsidRPr="0085500F">
        <w:rPr>
          <w:color w:val="000000" w:themeColor="text1"/>
          <w:sz w:val="22"/>
          <w:szCs w:val="22"/>
        </w:rPr>
        <w:t>miRNA</w:t>
      </w:r>
      <w:proofErr w:type="spellEnd"/>
      <w:r w:rsidR="00C16378" w:rsidRPr="0085500F">
        <w:rPr>
          <w:color w:val="000000" w:themeColor="text1"/>
          <w:sz w:val="22"/>
          <w:szCs w:val="22"/>
        </w:rPr>
        <w:t xml:space="preserve"> </w:t>
      </w:r>
      <w:r w:rsidR="0051610C">
        <w:rPr>
          <w:color w:val="000000" w:themeColor="text1"/>
          <w:sz w:val="22"/>
          <w:szCs w:val="22"/>
        </w:rPr>
        <w:t xml:space="preserve">de </w:t>
      </w:r>
      <w:r w:rsidR="00C16378" w:rsidRPr="0085500F">
        <w:rPr>
          <w:color w:val="000000" w:themeColor="text1"/>
          <w:sz w:val="22"/>
          <w:szCs w:val="22"/>
        </w:rPr>
        <w:t xml:space="preserve">nuestro estudio </w:t>
      </w:r>
      <w:r w:rsidR="00C16378">
        <w:rPr>
          <w:sz w:val="22"/>
          <w:szCs w:val="22"/>
        </w:rPr>
        <w:t>s</w:t>
      </w:r>
      <w:r>
        <w:rPr>
          <w:sz w:val="22"/>
          <w:szCs w:val="22"/>
        </w:rPr>
        <w:t xml:space="preserve">e conoce que </w:t>
      </w:r>
      <w:r w:rsidR="00805D76" w:rsidRPr="00E4200D">
        <w:rPr>
          <w:sz w:val="22"/>
          <w:szCs w:val="22"/>
        </w:rPr>
        <w:t>hsa-miR-193a-5p</w:t>
      </w:r>
      <w:r w:rsidR="00805D76">
        <w:rPr>
          <w:sz w:val="22"/>
          <w:szCs w:val="22"/>
        </w:rPr>
        <w:t xml:space="preserve"> est</w:t>
      </w:r>
      <w:r w:rsidR="0085500F">
        <w:rPr>
          <w:sz w:val="22"/>
          <w:szCs w:val="22"/>
        </w:rPr>
        <w:t>aba</w:t>
      </w:r>
      <w:r w:rsidR="00805D76" w:rsidRPr="00C16378">
        <w:rPr>
          <w:color w:val="FF0000"/>
          <w:sz w:val="22"/>
          <w:szCs w:val="22"/>
        </w:rPr>
        <w:t xml:space="preserve"> </w:t>
      </w:r>
      <w:r w:rsidR="00805D76">
        <w:rPr>
          <w:sz w:val="22"/>
          <w:szCs w:val="22"/>
        </w:rPr>
        <w:t xml:space="preserve">significativamente regulado a la alza en pacientes en terapia </w:t>
      </w:r>
      <w:r>
        <w:rPr>
          <w:sz w:val="22"/>
          <w:szCs w:val="22"/>
        </w:rPr>
        <w:t>para tratar la</w:t>
      </w:r>
      <w:r w:rsidR="00805D76">
        <w:rPr>
          <w:sz w:val="22"/>
          <w:szCs w:val="22"/>
        </w:rPr>
        <w:t xml:space="preserve"> leucemia mieloide crónica</w:t>
      </w:r>
      <w:r w:rsidR="00E4200D">
        <w:rPr>
          <w:sz w:val="22"/>
          <w:szCs w:val="22"/>
          <w:vertAlign w:val="superscript"/>
        </w:rPr>
        <w:t>31</w:t>
      </w:r>
      <w:r w:rsidR="009B0515">
        <w:rPr>
          <w:sz w:val="22"/>
          <w:szCs w:val="22"/>
        </w:rPr>
        <w:t>. Además se ha demostrado que su regulación a la alza podría disminuir la expresión de IL-12 (citoquina proinflamatoria)</w:t>
      </w:r>
      <w:r w:rsidR="00E4200D">
        <w:rPr>
          <w:sz w:val="22"/>
          <w:szCs w:val="22"/>
          <w:vertAlign w:val="superscript"/>
        </w:rPr>
        <w:t>27</w:t>
      </w:r>
      <w:r w:rsidR="007E3344">
        <w:rPr>
          <w:sz w:val="22"/>
          <w:szCs w:val="22"/>
          <w:vertAlign w:val="superscript"/>
        </w:rPr>
        <w:t>,50</w:t>
      </w:r>
      <w:r w:rsidR="009B0515">
        <w:rPr>
          <w:sz w:val="22"/>
          <w:szCs w:val="22"/>
        </w:rPr>
        <w:t>.</w:t>
      </w:r>
      <w:r w:rsidR="00CB406C">
        <w:rPr>
          <w:sz w:val="22"/>
          <w:szCs w:val="22"/>
        </w:rPr>
        <w:t xml:space="preserve"> </w:t>
      </w:r>
      <w:r w:rsidR="002B09A7">
        <w:rPr>
          <w:sz w:val="22"/>
          <w:szCs w:val="22"/>
        </w:rPr>
        <w:t>Hsa-miR-92b-5p está regulado a la baja en los fibroblastos de pacientes con paladar hendido no sindrómico</w:t>
      </w:r>
      <w:r w:rsidR="007F0822">
        <w:rPr>
          <w:sz w:val="22"/>
          <w:szCs w:val="22"/>
          <w:vertAlign w:val="superscript"/>
        </w:rPr>
        <w:t>38</w:t>
      </w:r>
      <w:r w:rsidR="00442D7D">
        <w:rPr>
          <w:sz w:val="22"/>
          <w:szCs w:val="22"/>
          <w:vertAlign w:val="superscript"/>
        </w:rPr>
        <w:t xml:space="preserve"> </w:t>
      </w:r>
      <w:r w:rsidR="00442D7D">
        <w:rPr>
          <w:sz w:val="22"/>
          <w:szCs w:val="22"/>
        </w:rPr>
        <w:t xml:space="preserve">y está </w:t>
      </w:r>
      <w:proofErr w:type="spellStart"/>
      <w:r w:rsidR="00442D7D">
        <w:rPr>
          <w:sz w:val="22"/>
          <w:szCs w:val="22"/>
        </w:rPr>
        <w:t>sobreexpresado</w:t>
      </w:r>
      <w:proofErr w:type="spellEnd"/>
      <w:r w:rsidR="00442D7D">
        <w:rPr>
          <w:sz w:val="22"/>
          <w:szCs w:val="22"/>
        </w:rPr>
        <w:t xml:space="preserve"> en muchos tumores</w:t>
      </w:r>
      <w:r w:rsidR="00442D7D">
        <w:rPr>
          <w:sz w:val="22"/>
          <w:szCs w:val="22"/>
          <w:vertAlign w:val="superscript"/>
        </w:rPr>
        <w:t>15</w:t>
      </w:r>
      <w:r w:rsidR="007F55D8">
        <w:rPr>
          <w:sz w:val="22"/>
          <w:szCs w:val="22"/>
        </w:rPr>
        <w:t>;</w:t>
      </w:r>
      <w:r w:rsidR="00CB406C">
        <w:rPr>
          <w:sz w:val="22"/>
          <w:szCs w:val="22"/>
        </w:rPr>
        <w:t xml:space="preserve"> </w:t>
      </w:r>
      <w:r w:rsidR="00F970AC" w:rsidRPr="003D4192">
        <w:rPr>
          <w:color w:val="000000"/>
          <w:sz w:val="22"/>
          <w:szCs w:val="22"/>
        </w:rPr>
        <w:t>hsa-miR-4270</w:t>
      </w:r>
      <w:r w:rsidR="00F970AC">
        <w:rPr>
          <w:color w:val="000000"/>
          <w:sz w:val="22"/>
          <w:szCs w:val="22"/>
        </w:rPr>
        <w:t xml:space="preserve"> </w:t>
      </w:r>
      <w:r w:rsidR="00B572C3">
        <w:rPr>
          <w:color w:val="000000"/>
          <w:sz w:val="22"/>
          <w:szCs w:val="22"/>
        </w:rPr>
        <w:t xml:space="preserve">y </w:t>
      </w:r>
      <w:r w:rsidR="00B572C3" w:rsidRPr="003D4192">
        <w:rPr>
          <w:color w:val="000000"/>
          <w:sz w:val="22"/>
          <w:szCs w:val="22"/>
        </w:rPr>
        <w:t>hsa-miR-1225-5p</w:t>
      </w:r>
      <w:r w:rsidR="00B572C3">
        <w:rPr>
          <w:color w:val="000000"/>
          <w:sz w:val="22"/>
          <w:szCs w:val="22"/>
        </w:rPr>
        <w:t xml:space="preserve"> </w:t>
      </w:r>
      <w:r w:rsidR="00CB406C">
        <w:rPr>
          <w:color w:val="000000"/>
          <w:sz w:val="22"/>
          <w:szCs w:val="22"/>
        </w:rPr>
        <w:t>se encuentran</w:t>
      </w:r>
      <w:r w:rsidR="00F970AC">
        <w:rPr>
          <w:color w:val="000000"/>
          <w:sz w:val="22"/>
          <w:szCs w:val="22"/>
        </w:rPr>
        <w:t xml:space="preserve"> en pacientes con cáncer de mama en </w:t>
      </w:r>
      <w:proofErr w:type="spellStart"/>
      <w:r w:rsidR="00F970AC">
        <w:rPr>
          <w:color w:val="000000"/>
          <w:sz w:val="22"/>
          <w:szCs w:val="22"/>
        </w:rPr>
        <w:t>estadíos</w:t>
      </w:r>
      <w:proofErr w:type="spellEnd"/>
      <w:r w:rsidR="00F970AC">
        <w:rPr>
          <w:color w:val="000000"/>
          <w:sz w:val="22"/>
          <w:szCs w:val="22"/>
        </w:rPr>
        <w:t xml:space="preserve"> I, II y III</w:t>
      </w:r>
      <w:r w:rsidR="007F0822">
        <w:rPr>
          <w:color w:val="000000"/>
          <w:sz w:val="22"/>
          <w:szCs w:val="22"/>
          <w:vertAlign w:val="superscript"/>
        </w:rPr>
        <w:t>7</w:t>
      </w:r>
      <w:r w:rsidR="00CB406C">
        <w:rPr>
          <w:sz w:val="22"/>
          <w:szCs w:val="22"/>
        </w:rPr>
        <w:t xml:space="preserve">. Por otra parte, </w:t>
      </w:r>
      <w:r w:rsidR="002B09A7" w:rsidRPr="003D4192">
        <w:rPr>
          <w:color w:val="000000"/>
          <w:sz w:val="22"/>
          <w:szCs w:val="22"/>
        </w:rPr>
        <w:t>hsa-miR-378c</w:t>
      </w:r>
      <w:r w:rsidR="001A1CA2">
        <w:rPr>
          <w:color w:val="000000"/>
          <w:sz w:val="22"/>
          <w:szCs w:val="22"/>
        </w:rPr>
        <w:t xml:space="preserve"> reduce su expresión en pacientes con cáncer de colon en estadio II</w:t>
      </w:r>
      <w:r w:rsidR="007F0822">
        <w:rPr>
          <w:color w:val="000000"/>
          <w:sz w:val="22"/>
          <w:szCs w:val="22"/>
          <w:vertAlign w:val="superscript"/>
        </w:rPr>
        <w:t>16</w:t>
      </w:r>
      <w:r w:rsidR="00CB406C">
        <w:rPr>
          <w:color w:val="000000"/>
          <w:sz w:val="22"/>
          <w:szCs w:val="22"/>
        </w:rPr>
        <w:t xml:space="preserve">, </w:t>
      </w:r>
      <w:r w:rsidR="00C16378">
        <w:rPr>
          <w:color w:val="000000"/>
          <w:sz w:val="22"/>
          <w:szCs w:val="22"/>
        </w:rPr>
        <w:t xml:space="preserve">mientras que </w:t>
      </w:r>
      <w:r w:rsidR="00CB406C" w:rsidRPr="003D4192">
        <w:rPr>
          <w:color w:val="000000"/>
          <w:sz w:val="22"/>
          <w:szCs w:val="22"/>
        </w:rPr>
        <w:t>hsa-miR-139-5p</w:t>
      </w:r>
      <w:r w:rsidR="00CB406C">
        <w:rPr>
          <w:color w:val="000000"/>
          <w:sz w:val="22"/>
          <w:szCs w:val="22"/>
        </w:rPr>
        <w:t xml:space="preserve"> es un </w:t>
      </w:r>
      <w:proofErr w:type="spellStart"/>
      <w:r w:rsidR="00CB406C">
        <w:rPr>
          <w:color w:val="000000"/>
          <w:sz w:val="22"/>
          <w:szCs w:val="22"/>
        </w:rPr>
        <w:t>miRNA</w:t>
      </w:r>
      <w:proofErr w:type="spellEnd"/>
      <w:r w:rsidR="00CB406C">
        <w:rPr>
          <w:color w:val="000000"/>
          <w:sz w:val="22"/>
          <w:szCs w:val="22"/>
        </w:rPr>
        <w:t xml:space="preserve"> clave relacionado con el carcinoma hepatocelular, asociado con el pronóstico de los pacientes con este tipo de cáncer</w:t>
      </w:r>
      <w:r w:rsidR="007F0822">
        <w:rPr>
          <w:color w:val="000000"/>
          <w:sz w:val="22"/>
          <w:szCs w:val="22"/>
          <w:vertAlign w:val="superscript"/>
        </w:rPr>
        <w:t>43</w:t>
      </w:r>
      <w:r w:rsidR="00CB406C">
        <w:rPr>
          <w:color w:val="000000"/>
          <w:sz w:val="22"/>
          <w:szCs w:val="22"/>
        </w:rPr>
        <w:t>.  De hecho, podría actuar como un indicador de pronóstico favorable para los pacientes.</w:t>
      </w:r>
      <w:r w:rsidR="00CB406C">
        <w:rPr>
          <w:sz w:val="22"/>
          <w:szCs w:val="22"/>
        </w:rPr>
        <w:t xml:space="preserve"> El nivel de expresión de </w:t>
      </w:r>
      <w:r w:rsidR="00CB406C">
        <w:rPr>
          <w:color w:val="000000"/>
          <w:sz w:val="22"/>
          <w:szCs w:val="22"/>
        </w:rPr>
        <w:t>h</w:t>
      </w:r>
      <w:r w:rsidR="00421000" w:rsidRPr="003D4192">
        <w:rPr>
          <w:color w:val="000000"/>
          <w:sz w:val="22"/>
          <w:szCs w:val="22"/>
        </w:rPr>
        <w:t>sa-miR-1231</w:t>
      </w:r>
      <w:r w:rsidR="00B572C3">
        <w:rPr>
          <w:color w:val="000000"/>
          <w:sz w:val="22"/>
          <w:szCs w:val="22"/>
        </w:rPr>
        <w:t xml:space="preserve"> en los </w:t>
      </w:r>
      <w:proofErr w:type="spellStart"/>
      <w:r w:rsidR="00B572C3">
        <w:rPr>
          <w:color w:val="000000"/>
          <w:sz w:val="22"/>
          <w:szCs w:val="22"/>
        </w:rPr>
        <w:t>exosomas</w:t>
      </w:r>
      <w:proofErr w:type="spellEnd"/>
      <w:r w:rsidR="00B572C3">
        <w:rPr>
          <w:color w:val="000000"/>
          <w:sz w:val="22"/>
          <w:szCs w:val="22"/>
        </w:rPr>
        <w:t xml:space="preserve"> plasmáticos de pacientes con cáncer de páncreas fue significativamente más bajo que en los controles sanos y es mayor su expresión en pacientes con estadio I-II que III.</w:t>
      </w:r>
      <w:r w:rsidR="000E73C4">
        <w:rPr>
          <w:color w:val="000000"/>
          <w:sz w:val="22"/>
          <w:szCs w:val="22"/>
          <w:vertAlign w:val="superscript"/>
        </w:rPr>
        <w:t>5</w:t>
      </w:r>
      <w:r w:rsidR="00B572C3">
        <w:rPr>
          <w:color w:val="000000"/>
          <w:sz w:val="22"/>
          <w:szCs w:val="22"/>
        </w:rPr>
        <w:t xml:space="preserve"> </w:t>
      </w:r>
    </w:p>
    <w:p w14:paraId="5685081A" w14:textId="1F00F2E5" w:rsidR="0076014A" w:rsidRDefault="00CB406C" w:rsidP="00525311">
      <w:pPr>
        <w:spacing w:line="360" w:lineRule="auto"/>
        <w:jc w:val="both"/>
        <w:rPr>
          <w:color w:val="000000"/>
          <w:sz w:val="22"/>
          <w:szCs w:val="22"/>
        </w:rPr>
      </w:pPr>
      <w:commentRangeStart w:id="114"/>
      <w:r>
        <w:rPr>
          <w:color w:val="000000"/>
          <w:sz w:val="22"/>
          <w:szCs w:val="22"/>
        </w:rPr>
        <w:lastRenderedPageBreak/>
        <w:t xml:space="preserve"> </w:t>
      </w:r>
      <w:commentRangeEnd w:id="114"/>
      <w:r w:rsidR="00CE04E0">
        <w:rPr>
          <w:rStyle w:val="Refdecomentario"/>
          <w:rFonts w:asciiTheme="minorHAnsi" w:eastAsiaTheme="minorEastAsia" w:hAnsiTheme="minorHAnsi" w:cstheme="minorBidi"/>
          <w:lang w:eastAsia="en-US"/>
        </w:rPr>
        <w:commentReference w:id="114"/>
      </w:r>
      <w:r>
        <w:rPr>
          <w:color w:val="000000"/>
          <w:sz w:val="22"/>
          <w:szCs w:val="22"/>
        </w:rPr>
        <w:t xml:space="preserve">En cuanto a </w:t>
      </w:r>
      <w:r w:rsidR="00B572C3" w:rsidRPr="003D4192">
        <w:rPr>
          <w:color w:val="000000"/>
          <w:sz w:val="22"/>
          <w:szCs w:val="22"/>
        </w:rPr>
        <w:t>hsa-miR-6782-5p</w:t>
      </w:r>
      <w:r w:rsidRPr="0085500F">
        <w:rPr>
          <w:color w:val="000000" w:themeColor="text1"/>
          <w:sz w:val="22"/>
          <w:szCs w:val="22"/>
        </w:rPr>
        <w:t>,</w:t>
      </w:r>
      <w:r w:rsidR="00C16378" w:rsidRPr="0085500F">
        <w:rPr>
          <w:color w:val="000000" w:themeColor="text1"/>
          <w:sz w:val="22"/>
          <w:szCs w:val="22"/>
        </w:rPr>
        <w:t xml:space="preserve"> es el único que en nuestro estudio</w:t>
      </w:r>
      <w:r w:rsidR="00B572C3" w:rsidRPr="0085500F">
        <w:rPr>
          <w:color w:val="000000" w:themeColor="text1"/>
          <w:sz w:val="22"/>
          <w:szCs w:val="22"/>
        </w:rPr>
        <w:t xml:space="preserve"> </w:t>
      </w:r>
      <w:r>
        <w:rPr>
          <w:color w:val="000000"/>
          <w:sz w:val="22"/>
          <w:szCs w:val="22"/>
        </w:rPr>
        <w:t>se</w:t>
      </w:r>
      <w:r w:rsidR="00C16378">
        <w:rPr>
          <w:color w:val="000000"/>
          <w:sz w:val="22"/>
          <w:szCs w:val="22"/>
        </w:rPr>
        <w:t xml:space="preserve"> </w:t>
      </w:r>
      <w:proofErr w:type="spellStart"/>
      <w:r>
        <w:rPr>
          <w:color w:val="000000"/>
          <w:sz w:val="22"/>
          <w:szCs w:val="22"/>
        </w:rPr>
        <w:t>sobreexpresa</w:t>
      </w:r>
      <w:r w:rsidR="0051610C">
        <w:rPr>
          <w:color w:val="000000"/>
          <w:sz w:val="22"/>
          <w:szCs w:val="22"/>
        </w:rPr>
        <w:t>ba</w:t>
      </w:r>
      <w:proofErr w:type="spellEnd"/>
      <w:r w:rsidR="007A678D">
        <w:rPr>
          <w:color w:val="000000"/>
          <w:sz w:val="22"/>
          <w:szCs w:val="22"/>
        </w:rPr>
        <w:t xml:space="preserve"> y es un biomarcador </w:t>
      </w:r>
      <w:commentRangeStart w:id="115"/>
      <w:proofErr w:type="spellStart"/>
      <w:r w:rsidR="007A678D">
        <w:rPr>
          <w:color w:val="000000"/>
          <w:sz w:val="22"/>
          <w:szCs w:val="22"/>
        </w:rPr>
        <w:t>circualnte</w:t>
      </w:r>
      <w:commentRangeEnd w:id="115"/>
      <w:proofErr w:type="spellEnd"/>
      <w:r w:rsidR="00D84440">
        <w:rPr>
          <w:rStyle w:val="Refdecomentario"/>
          <w:rFonts w:asciiTheme="minorHAnsi" w:eastAsiaTheme="minorEastAsia" w:hAnsiTheme="minorHAnsi" w:cstheme="minorBidi"/>
          <w:lang w:eastAsia="en-US"/>
        </w:rPr>
        <w:commentReference w:id="115"/>
      </w:r>
      <w:r w:rsidR="007A678D">
        <w:rPr>
          <w:color w:val="000000"/>
          <w:sz w:val="22"/>
          <w:szCs w:val="22"/>
        </w:rPr>
        <w:t xml:space="preserve"> candidato para la actividad </w:t>
      </w:r>
      <w:proofErr w:type="spellStart"/>
      <w:r w:rsidR="007A678D">
        <w:rPr>
          <w:color w:val="000000"/>
          <w:sz w:val="22"/>
          <w:szCs w:val="22"/>
        </w:rPr>
        <w:t>metastásia</w:t>
      </w:r>
      <w:proofErr w:type="spellEnd"/>
      <w:r w:rsidR="007A678D">
        <w:rPr>
          <w:color w:val="000000"/>
          <w:sz w:val="22"/>
          <w:szCs w:val="22"/>
        </w:rPr>
        <w:t xml:space="preserve"> del cáncer de próstata</w:t>
      </w:r>
      <w:r w:rsidR="007F0822">
        <w:rPr>
          <w:color w:val="000000"/>
          <w:sz w:val="22"/>
          <w:szCs w:val="22"/>
          <w:vertAlign w:val="superscript"/>
        </w:rPr>
        <w:t>12</w:t>
      </w:r>
      <w:r w:rsidR="007A678D">
        <w:rPr>
          <w:color w:val="000000"/>
          <w:sz w:val="22"/>
          <w:szCs w:val="22"/>
        </w:rPr>
        <w:t>.</w:t>
      </w:r>
      <w:r>
        <w:rPr>
          <w:color w:val="000000"/>
          <w:sz w:val="22"/>
          <w:szCs w:val="22"/>
        </w:rPr>
        <w:t xml:space="preserve"> </w:t>
      </w:r>
      <w:r w:rsidR="00442D7D">
        <w:rPr>
          <w:color w:val="000000"/>
          <w:sz w:val="22"/>
          <w:szCs w:val="22"/>
        </w:rPr>
        <w:t xml:space="preserve">Por otra parte, encontramos que algunos </w:t>
      </w:r>
      <w:proofErr w:type="spellStart"/>
      <w:r w:rsidR="00442D7D">
        <w:rPr>
          <w:color w:val="000000"/>
          <w:sz w:val="22"/>
          <w:szCs w:val="22"/>
        </w:rPr>
        <w:t>miRNA</w:t>
      </w:r>
      <w:proofErr w:type="spellEnd"/>
      <w:r w:rsidR="00442D7D">
        <w:rPr>
          <w:color w:val="000000"/>
          <w:sz w:val="22"/>
          <w:szCs w:val="22"/>
        </w:rPr>
        <w:t xml:space="preserve"> como es el caso de </w:t>
      </w:r>
      <w:r w:rsidR="00442D7D" w:rsidRPr="0053136E">
        <w:rPr>
          <w:color w:val="000000"/>
          <w:sz w:val="21"/>
          <w:szCs w:val="21"/>
        </w:rPr>
        <w:t>hsa-miR-4634</w:t>
      </w:r>
      <w:r w:rsidR="00442D7D">
        <w:rPr>
          <w:color w:val="000000"/>
          <w:sz w:val="21"/>
          <w:szCs w:val="21"/>
        </w:rPr>
        <w:t>, entre otros, no ejercen funciones relacionadas con el cáncer. En este caso concreto, hay estudios que sugieren que está relacionado con células dendríticas infectadas con virus</w:t>
      </w:r>
      <w:r w:rsidR="00442D7D">
        <w:rPr>
          <w:color w:val="000000"/>
          <w:sz w:val="21"/>
          <w:szCs w:val="21"/>
          <w:vertAlign w:val="superscript"/>
        </w:rPr>
        <w:t>2</w:t>
      </w:r>
      <w:r w:rsidR="00442D7D">
        <w:rPr>
          <w:color w:val="000000"/>
          <w:sz w:val="21"/>
          <w:szCs w:val="21"/>
        </w:rPr>
        <w:t xml:space="preserve">. </w:t>
      </w:r>
      <w:r>
        <w:rPr>
          <w:color w:val="000000"/>
          <w:sz w:val="22"/>
          <w:szCs w:val="22"/>
        </w:rPr>
        <w:t>Sin embargo, debid</w:t>
      </w:r>
      <w:r w:rsidR="0051610C">
        <w:rPr>
          <w:color w:val="000000"/>
          <w:sz w:val="22"/>
          <w:szCs w:val="22"/>
        </w:rPr>
        <w:t>o</w:t>
      </w:r>
      <w:r>
        <w:rPr>
          <w:color w:val="000000"/>
          <w:sz w:val="22"/>
          <w:szCs w:val="22"/>
        </w:rPr>
        <w:t xml:space="preserve"> a la gran cantidad de </w:t>
      </w:r>
      <w:proofErr w:type="spellStart"/>
      <w:r>
        <w:rPr>
          <w:color w:val="000000"/>
          <w:sz w:val="22"/>
          <w:szCs w:val="22"/>
        </w:rPr>
        <w:t>miRNAs</w:t>
      </w:r>
      <w:proofErr w:type="spellEnd"/>
      <w:r>
        <w:rPr>
          <w:color w:val="000000"/>
          <w:sz w:val="22"/>
          <w:szCs w:val="22"/>
        </w:rPr>
        <w:t xml:space="preserve"> existentes, aún se desconoce la función de muchos de ellos entre los que se encuentran varios de nuestros </w:t>
      </w:r>
      <w:proofErr w:type="spellStart"/>
      <w:r>
        <w:rPr>
          <w:color w:val="000000"/>
          <w:sz w:val="22"/>
          <w:szCs w:val="22"/>
        </w:rPr>
        <w:t>miRNAs</w:t>
      </w:r>
      <w:proofErr w:type="spellEnd"/>
      <w:r>
        <w:rPr>
          <w:color w:val="000000"/>
          <w:sz w:val="22"/>
          <w:szCs w:val="22"/>
        </w:rPr>
        <w:t xml:space="preserve"> </w:t>
      </w:r>
      <w:proofErr w:type="spellStart"/>
      <w:r>
        <w:rPr>
          <w:color w:val="000000"/>
          <w:sz w:val="22"/>
          <w:szCs w:val="22"/>
        </w:rPr>
        <w:t>infraexpresados</w:t>
      </w:r>
      <w:proofErr w:type="spellEnd"/>
      <w:r>
        <w:rPr>
          <w:color w:val="000000"/>
          <w:sz w:val="22"/>
          <w:szCs w:val="22"/>
        </w:rPr>
        <w:t xml:space="preserve"> y el </w:t>
      </w:r>
      <w:proofErr w:type="spellStart"/>
      <w:r>
        <w:rPr>
          <w:color w:val="000000"/>
          <w:sz w:val="22"/>
          <w:szCs w:val="22"/>
        </w:rPr>
        <w:t>sobreexpresado</w:t>
      </w:r>
      <w:proofErr w:type="spellEnd"/>
      <w:r>
        <w:rPr>
          <w:color w:val="000000"/>
          <w:sz w:val="22"/>
          <w:szCs w:val="22"/>
        </w:rPr>
        <w:t xml:space="preserve">: </w:t>
      </w:r>
      <w:r w:rsidR="009B0515" w:rsidRPr="003D4192">
        <w:rPr>
          <w:color w:val="000000"/>
          <w:sz w:val="22"/>
          <w:szCs w:val="22"/>
        </w:rPr>
        <w:t>hsa-miR-6781-5p</w:t>
      </w:r>
      <w:r w:rsidR="002B09A7">
        <w:rPr>
          <w:color w:val="000000"/>
          <w:sz w:val="22"/>
          <w:szCs w:val="22"/>
        </w:rPr>
        <w:t xml:space="preserve">, </w:t>
      </w:r>
      <w:r w:rsidR="002B09A7" w:rsidRPr="003D4192">
        <w:rPr>
          <w:color w:val="000000"/>
          <w:sz w:val="22"/>
          <w:szCs w:val="22"/>
        </w:rPr>
        <w:t>hsa-miR-6716-5p</w:t>
      </w:r>
      <w:r w:rsidR="002B09A7">
        <w:rPr>
          <w:color w:val="000000"/>
          <w:sz w:val="22"/>
          <w:szCs w:val="22"/>
        </w:rPr>
        <w:t xml:space="preserve">, </w:t>
      </w:r>
      <w:r w:rsidR="002B09A7" w:rsidRPr="003D4192">
        <w:rPr>
          <w:color w:val="000000"/>
          <w:sz w:val="22"/>
          <w:szCs w:val="22"/>
        </w:rPr>
        <w:t>hsa-miR-1224-5p</w:t>
      </w:r>
      <w:r w:rsidR="00F970AC">
        <w:rPr>
          <w:color w:val="000000"/>
          <w:sz w:val="22"/>
          <w:szCs w:val="22"/>
        </w:rPr>
        <w:t xml:space="preserve">, </w:t>
      </w:r>
      <w:r w:rsidR="00F970AC" w:rsidRPr="00C30F5B">
        <w:rPr>
          <w:color w:val="000000"/>
          <w:sz w:val="22"/>
          <w:szCs w:val="22"/>
        </w:rPr>
        <w:t>hsa-miR-4722-3p</w:t>
      </w:r>
      <w:r w:rsidR="00F970AC">
        <w:rPr>
          <w:color w:val="000000"/>
          <w:sz w:val="22"/>
          <w:szCs w:val="22"/>
        </w:rPr>
        <w:t xml:space="preserve">, </w:t>
      </w:r>
      <w:r w:rsidR="00F970AC" w:rsidRPr="003D4192">
        <w:rPr>
          <w:color w:val="000000"/>
          <w:sz w:val="22"/>
          <w:szCs w:val="22"/>
        </w:rPr>
        <w:t>hsa-miR-3180</w:t>
      </w:r>
      <w:r w:rsidR="00421000">
        <w:rPr>
          <w:color w:val="000000"/>
          <w:sz w:val="22"/>
          <w:szCs w:val="22"/>
        </w:rPr>
        <w:t xml:space="preserve">, </w:t>
      </w:r>
      <w:r w:rsidR="00421000" w:rsidRPr="003D4192">
        <w:rPr>
          <w:color w:val="000000"/>
          <w:sz w:val="22"/>
          <w:szCs w:val="22"/>
        </w:rPr>
        <w:t>hsa-miR-4322</w:t>
      </w:r>
      <w:r w:rsidR="00B572C3">
        <w:rPr>
          <w:color w:val="000000"/>
          <w:sz w:val="22"/>
          <w:szCs w:val="22"/>
        </w:rPr>
        <w:t xml:space="preserve">, </w:t>
      </w:r>
      <w:r w:rsidR="00B572C3" w:rsidRPr="003D4192">
        <w:rPr>
          <w:color w:val="000000"/>
          <w:sz w:val="22"/>
          <w:szCs w:val="22"/>
        </w:rPr>
        <w:t>hsa-miR-6824-5p</w:t>
      </w:r>
      <w:r w:rsidR="007A678D">
        <w:rPr>
          <w:color w:val="000000"/>
          <w:sz w:val="22"/>
          <w:szCs w:val="22"/>
        </w:rPr>
        <w:t xml:space="preserve">, </w:t>
      </w:r>
      <w:r w:rsidR="007A678D" w:rsidRPr="003D4192">
        <w:rPr>
          <w:color w:val="000000"/>
          <w:sz w:val="22"/>
          <w:szCs w:val="22"/>
        </w:rPr>
        <w:t>hsa-miR-7150</w:t>
      </w:r>
      <w:r w:rsidR="007A678D">
        <w:rPr>
          <w:color w:val="000000"/>
          <w:sz w:val="22"/>
          <w:szCs w:val="22"/>
        </w:rPr>
        <w:t xml:space="preserve">, </w:t>
      </w:r>
      <w:r w:rsidR="007A678D" w:rsidRPr="003D4192">
        <w:rPr>
          <w:color w:val="000000"/>
          <w:sz w:val="22"/>
          <w:szCs w:val="22"/>
        </w:rPr>
        <w:t>hsa-miR-6891-5p</w:t>
      </w:r>
      <w:r>
        <w:rPr>
          <w:color w:val="000000"/>
          <w:sz w:val="22"/>
          <w:szCs w:val="22"/>
        </w:rPr>
        <w:t xml:space="preserve">. Es por ello por lo que se necesita seguir investigando y avanzando en este gran campo con el fin de adquirir nuevos conocimientos </w:t>
      </w:r>
      <w:r w:rsidR="00C03CA3">
        <w:rPr>
          <w:color w:val="000000"/>
          <w:sz w:val="22"/>
          <w:szCs w:val="22"/>
        </w:rPr>
        <w:t xml:space="preserve">que nos lleven hacia nuevas </w:t>
      </w:r>
      <w:proofErr w:type="gramStart"/>
      <w:r w:rsidR="00C03CA3">
        <w:rPr>
          <w:color w:val="000000"/>
          <w:sz w:val="22"/>
          <w:szCs w:val="22"/>
        </w:rPr>
        <w:t>expectativas futuras</w:t>
      </w:r>
      <w:proofErr w:type="gramEnd"/>
      <w:r w:rsidR="00C03CA3">
        <w:rPr>
          <w:color w:val="000000"/>
          <w:sz w:val="22"/>
          <w:szCs w:val="22"/>
        </w:rPr>
        <w:t>.</w:t>
      </w:r>
    </w:p>
    <w:p w14:paraId="1C7CCA62" w14:textId="32EE538C" w:rsidR="00D84AB3" w:rsidRDefault="00BB1CC4" w:rsidP="00C6698B">
      <w:pPr>
        <w:pStyle w:val="elisa"/>
        <w:numPr>
          <w:ilvl w:val="1"/>
          <w:numId w:val="1"/>
        </w:numPr>
        <w:rPr>
          <w:b/>
          <w:bCs/>
        </w:rPr>
      </w:pPr>
      <w:bookmarkStart w:id="117" w:name="_Toc13150650"/>
      <w:r w:rsidRPr="00BB1CC4">
        <w:rPr>
          <w:b/>
          <w:bCs/>
        </w:rPr>
        <w:t>Ciclo celular</w:t>
      </w:r>
      <w:bookmarkEnd w:id="117"/>
    </w:p>
    <w:p w14:paraId="292410F9" w14:textId="0514C305" w:rsidR="00BB1CC4" w:rsidRDefault="006A0BF8" w:rsidP="00F41D4C">
      <w:pPr>
        <w:spacing w:line="360" w:lineRule="auto"/>
        <w:jc w:val="both"/>
        <w:rPr>
          <w:sz w:val="22"/>
          <w:szCs w:val="22"/>
        </w:rPr>
      </w:pPr>
      <w:r>
        <w:rPr>
          <w:sz w:val="22"/>
          <w:szCs w:val="22"/>
        </w:rPr>
        <w:t xml:space="preserve">Alrededor del 30% de los cánceres se asocian con factores dietéticos, por lo que existen importantes evidencias acerca del papel de la nutrición en el control o estimulación de los tumores. Lo que es más, se ha demostrado que la combinación de un tratamiento químico con una dieta rica en </w:t>
      </w:r>
      <w:proofErr w:type="spellStart"/>
      <w:r>
        <w:rPr>
          <w:sz w:val="22"/>
          <w:szCs w:val="22"/>
        </w:rPr>
        <w:t>fitoconstituyentes</w:t>
      </w:r>
      <w:proofErr w:type="spellEnd"/>
      <w:r>
        <w:rPr>
          <w:sz w:val="22"/>
          <w:szCs w:val="22"/>
        </w:rPr>
        <w:t xml:space="preserve"> incrementa la eficacia de las terapias, disminuye la resistencia a los fármacos por parte de las células tumorales y, a su vez, la toxicidad sistémica de los fármacos.</w:t>
      </w:r>
    </w:p>
    <w:p w14:paraId="17F0AE56" w14:textId="6C62D1E3" w:rsidR="00861327" w:rsidRPr="007E1B63" w:rsidRDefault="00861327" w:rsidP="00F41D4C">
      <w:pPr>
        <w:spacing w:line="360" w:lineRule="auto"/>
        <w:jc w:val="both"/>
        <w:rPr>
          <w:sz w:val="22"/>
          <w:szCs w:val="22"/>
          <w:vertAlign w:val="superscript"/>
        </w:rPr>
      </w:pPr>
      <w:r>
        <w:rPr>
          <w:sz w:val="22"/>
          <w:szCs w:val="22"/>
        </w:rPr>
        <w:t>En la fase de inicio del cáncer la prevención o reversión puede lograrse mediante el empleo de sustancias antioxidantes</w:t>
      </w:r>
      <w:r w:rsidR="00DC2F31">
        <w:rPr>
          <w:sz w:val="22"/>
          <w:szCs w:val="22"/>
          <w:vertAlign w:val="superscript"/>
        </w:rPr>
        <w:t>32,40</w:t>
      </w:r>
      <w:r>
        <w:rPr>
          <w:sz w:val="22"/>
          <w:szCs w:val="22"/>
        </w:rPr>
        <w:t xml:space="preserve"> y antiinflamatorias. Los polifenoles presentan ambas características, pudiendo intervenir además, en la inmunidad del huésped y generando cambios en las vías de señalización celular. Por ello, se consideran agentes quimiopreventivos eficaces.</w:t>
      </w:r>
      <w:r w:rsidR="007E1B63">
        <w:rPr>
          <w:sz w:val="22"/>
          <w:szCs w:val="22"/>
          <w:vertAlign w:val="superscript"/>
        </w:rPr>
        <w:t>40</w:t>
      </w:r>
    </w:p>
    <w:p w14:paraId="74B147D8" w14:textId="324F8830" w:rsidR="00861327" w:rsidRDefault="00861327" w:rsidP="00F41D4C">
      <w:pPr>
        <w:spacing w:line="360" w:lineRule="auto"/>
        <w:jc w:val="both"/>
        <w:rPr>
          <w:sz w:val="22"/>
          <w:szCs w:val="22"/>
        </w:rPr>
      </w:pPr>
      <w:r>
        <w:rPr>
          <w:sz w:val="22"/>
          <w:szCs w:val="22"/>
        </w:rPr>
        <w:t>Existen numerosos estudios epidemiológicos en modelos animales (ratones) que sugieren propiedades anticancerosas de los polifenoles</w:t>
      </w:r>
      <w:r w:rsidR="00F41D4C">
        <w:rPr>
          <w:sz w:val="22"/>
          <w:szCs w:val="22"/>
        </w:rPr>
        <w:t>: el consumo de té verde redujo la incidencia de cáncer de mama</w:t>
      </w:r>
      <w:r w:rsidR="007E1B63">
        <w:rPr>
          <w:sz w:val="22"/>
          <w:szCs w:val="22"/>
          <w:vertAlign w:val="superscript"/>
        </w:rPr>
        <w:t>45</w:t>
      </w:r>
      <w:r w:rsidR="00F41D4C">
        <w:rPr>
          <w:sz w:val="22"/>
          <w:szCs w:val="22"/>
        </w:rPr>
        <w:t xml:space="preserve"> e inhibió la formación de tumores pulmonares</w:t>
      </w:r>
      <w:r w:rsidR="007E1B63">
        <w:rPr>
          <w:sz w:val="22"/>
          <w:szCs w:val="22"/>
          <w:vertAlign w:val="superscript"/>
        </w:rPr>
        <w:t>22</w:t>
      </w:r>
      <w:r w:rsidR="00F41D4C">
        <w:rPr>
          <w:sz w:val="22"/>
          <w:szCs w:val="22"/>
        </w:rPr>
        <w:t>; el de tomate también generó una disminución del cáncer de próstata</w:t>
      </w:r>
      <w:r w:rsidR="007E1B63">
        <w:rPr>
          <w:sz w:val="22"/>
          <w:szCs w:val="22"/>
          <w:vertAlign w:val="superscript"/>
        </w:rPr>
        <w:t>6</w:t>
      </w:r>
      <w:r w:rsidR="00F41D4C">
        <w:rPr>
          <w:sz w:val="22"/>
          <w:szCs w:val="22"/>
        </w:rPr>
        <w:t xml:space="preserve"> y, además, los polifenoles de manera aislada (resveratrol, catequina, quercetina…) ejercen efectos protectores</w:t>
      </w:r>
      <w:r w:rsidR="00F85123">
        <w:rPr>
          <w:sz w:val="22"/>
          <w:szCs w:val="22"/>
          <w:vertAlign w:val="superscript"/>
        </w:rPr>
        <w:t>23</w:t>
      </w:r>
      <w:r w:rsidR="00F41D4C">
        <w:rPr>
          <w:sz w:val="22"/>
          <w:szCs w:val="22"/>
        </w:rPr>
        <w:t>.</w:t>
      </w:r>
    </w:p>
    <w:p w14:paraId="4A64EC17" w14:textId="0F14A30A" w:rsidR="00D63D0A" w:rsidRDefault="00D63D0A" w:rsidP="00F41D4C">
      <w:pPr>
        <w:spacing w:line="360" w:lineRule="auto"/>
        <w:jc w:val="both"/>
        <w:rPr>
          <w:sz w:val="22"/>
          <w:szCs w:val="22"/>
        </w:rPr>
      </w:pPr>
      <w:r>
        <w:rPr>
          <w:sz w:val="22"/>
          <w:szCs w:val="22"/>
        </w:rPr>
        <w:lastRenderedPageBreak/>
        <w:t xml:space="preserve">Uno de los principales objetivos de nuestro trabajo era estudiar el papel </w:t>
      </w:r>
      <w:proofErr w:type="spellStart"/>
      <w:r>
        <w:rPr>
          <w:sz w:val="22"/>
          <w:szCs w:val="22"/>
        </w:rPr>
        <w:t>antiproliferativo</w:t>
      </w:r>
      <w:proofErr w:type="spellEnd"/>
      <w:r>
        <w:rPr>
          <w:sz w:val="22"/>
          <w:szCs w:val="22"/>
        </w:rPr>
        <w:t xml:space="preserve"> de un polifenol de manera aislada, la genisteína. Nuestros resultados</w:t>
      </w:r>
      <w:r w:rsidR="00975DAB">
        <w:rPr>
          <w:sz w:val="22"/>
          <w:szCs w:val="22"/>
        </w:rPr>
        <w:t xml:space="preserve"> concuerdan con la bibliografía, ya que</w:t>
      </w:r>
      <w:r>
        <w:rPr>
          <w:sz w:val="22"/>
          <w:szCs w:val="22"/>
        </w:rPr>
        <w:t xml:space="preserve"> muestran una disminución de la proliferación de las células tumorales</w:t>
      </w:r>
      <w:r w:rsidR="00975DAB">
        <w:rPr>
          <w:sz w:val="22"/>
          <w:szCs w:val="22"/>
        </w:rPr>
        <w:t>,</w:t>
      </w:r>
      <w:r>
        <w:rPr>
          <w:sz w:val="22"/>
          <w:szCs w:val="22"/>
        </w:rPr>
        <w:t xml:space="preserve"> (se reducen las células en fase G2/M) tratadas con </w:t>
      </w:r>
      <w:proofErr w:type="spellStart"/>
      <w:r>
        <w:rPr>
          <w:sz w:val="22"/>
          <w:szCs w:val="22"/>
        </w:rPr>
        <w:t>VEs</w:t>
      </w:r>
      <w:proofErr w:type="spellEnd"/>
      <w:r>
        <w:rPr>
          <w:sz w:val="22"/>
          <w:szCs w:val="22"/>
        </w:rPr>
        <w:t xml:space="preserve"> liberadas por células mononucleares tratadas con genisteína respecto al control. Además, las diferencias entre el grupo control y genisteína, fueron significativas. </w:t>
      </w:r>
    </w:p>
    <w:p w14:paraId="11767A5E" w14:textId="0AD076E4" w:rsidR="00861327" w:rsidRPr="00107753" w:rsidRDefault="00D15E10" w:rsidP="0033144C">
      <w:pPr>
        <w:spacing w:line="360" w:lineRule="auto"/>
        <w:jc w:val="both"/>
        <w:rPr>
          <w:sz w:val="22"/>
          <w:szCs w:val="22"/>
        </w:rPr>
      </w:pPr>
      <w:r>
        <w:rPr>
          <w:sz w:val="22"/>
          <w:szCs w:val="22"/>
        </w:rPr>
        <w:t>Sin embargo, en nuestro caso, en contraposición a como muestran otros estudios donde los polifenoles inducen la detección de otras fases (S)</w:t>
      </w:r>
      <w:r w:rsidR="000E73C4">
        <w:rPr>
          <w:sz w:val="22"/>
          <w:szCs w:val="22"/>
          <w:vertAlign w:val="superscript"/>
        </w:rPr>
        <w:t xml:space="preserve">18, </w:t>
      </w:r>
      <w:r w:rsidR="007E1B63" w:rsidRPr="007E1B63">
        <w:rPr>
          <w:color w:val="000000" w:themeColor="text1"/>
          <w:sz w:val="22"/>
          <w:szCs w:val="22"/>
          <w:vertAlign w:val="superscript"/>
        </w:rPr>
        <w:t>42</w:t>
      </w:r>
      <w:r>
        <w:rPr>
          <w:sz w:val="22"/>
          <w:szCs w:val="22"/>
        </w:rPr>
        <w:t>, no vimos diferencias significativas.</w:t>
      </w:r>
    </w:p>
    <w:p w14:paraId="23856703" w14:textId="2E25220D" w:rsidR="00861327" w:rsidRPr="00861327" w:rsidRDefault="00861327" w:rsidP="00C6698B">
      <w:pPr>
        <w:pStyle w:val="elisa"/>
        <w:numPr>
          <w:ilvl w:val="1"/>
          <w:numId w:val="1"/>
        </w:numPr>
        <w:rPr>
          <w:b/>
          <w:bCs/>
          <w:szCs w:val="22"/>
        </w:rPr>
      </w:pPr>
      <w:bookmarkStart w:id="118" w:name="_Toc13150651"/>
      <w:r w:rsidRPr="00861327">
        <w:rPr>
          <w:b/>
          <w:bCs/>
        </w:rPr>
        <w:t>Apoptosis</w:t>
      </w:r>
      <w:bookmarkEnd w:id="118"/>
    </w:p>
    <w:p w14:paraId="2BA47F8D" w14:textId="5E51789B" w:rsidR="00861327" w:rsidRPr="000E73C4" w:rsidRDefault="00975DAB" w:rsidP="00107753">
      <w:pPr>
        <w:spacing w:line="360" w:lineRule="auto"/>
        <w:jc w:val="both"/>
        <w:rPr>
          <w:color w:val="000000" w:themeColor="text1"/>
          <w:sz w:val="22"/>
          <w:szCs w:val="22"/>
          <w:vertAlign w:val="superscript"/>
        </w:rPr>
      </w:pPr>
      <w:r>
        <w:rPr>
          <w:sz w:val="22"/>
          <w:szCs w:val="22"/>
        </w:rPr>
        <w:t>Cuando nos enfrentamos a un cáncer, es fundamental conocer en qué estado se encuentra ya que</w:t>
      </w:r>
      <w:r w:rsidR="00861327">
        <w:rPr>
          <w:sz w:val="22"/>
          <w:szCs w:val="22"/>
        </w:rPr>
        <w:t xml:space="preserve">, </w:t>
      </w:r>
      <w:r>
        <w:rPr>
          <w:sz w:val="22"/>
          <w:szCs w:val="22"/>
        </w:rPr>
        <w:t xml:space="preserve">a diferencia de cuando se halla en fase de inicio como se comentaba en el apartado anterior, para conseguir inhibir la fase proliferativa, </w:t>
      </w:r>
      <w:r w:rsidR="00861327">
        <w:rPr>
          <w:sz w:val="22"/>
          <w:szCs w:val="22"/>
        </w:rPr>
        <w:t>se requiere inducir apoptosis en las células tumorales.</w:t>
      </w:r>
      <w:r w:rsidR="007E1B63" w:rsidRPr="007E1B63">
        <w:rPr>
          <w:color w:val="000000" w:themeColor="text1"/>
          <w:sz w:val="22"/>
          <w:szCs w:val="22"/>
          <w:vertAlign w:val="superscript"/>
        </w:rPr>
        <w:t>40</w:t>
      </w:r>
      <w:r>
        <w:rPr>
          <w:color w:val="000000" w:themeColor="text1"/>
          <w:sz w:val="22"/>
          <w:szCs w:val="22"/>
        </w:rPr>
        <w:t xml:space="preserve"> En este caso, los polifenoles también cobran importancia</w:t>
      </w:r>
      <w:r w:rsidR="00FA608B">
        <w:rPr>
          <w:color w:val="000000" w:themeColor="text1"/>
          <w:sz w:val="22"/>
          <w:szCs w:val="22"/>
          <w:vertAlign w:val="superscript"/>
        </w:rPr>
        <w:t>9</w:t>
      </w:r>
      <w:r>
        <w:rPr>
          <w:color w:val="000000" w:themeColor="text1"/>
          <w:sz w:val="22"/>
          <w:szCs w:val="22"/>
        </w:rPr>
        <w:t>, ya que existen estudios que tras tratar</w:t>
      </w:r>
      <w:r w:rsidR="00D15E10">
        <w:rPr>
          <w:color w:val="000000" w:themeColor="text1"/>
          <w:sz w:val="22"/>
          <w:szCs w:val="22"/>
        </w:rPr>
        <w:t xml:space="preserve"> células de cáncer de vesícula biliar con distinta concentración de estas sustancias procedentes del té verde, desencadenaron apoptosis en dichas células tumorales</w:t>
      </w:r>
      <w:r w:rsidR="007E1B63">
        <w:rPr>
          <w:color w:val="000000" w:themeColor="text1"/>
          <w:sz w:val="22"/>
          <w:szCs w:val="22"/>
        </w:rPr>
        <w:t>.</w:t>
      </w:r>
      <w:r w:rsidR="000E73C4">
        <w:rPr>
          <w:color w:val="000000" w:themeColor="text1"/>
          <w:sz w:val="22"/>
          <w:szCs w:val="22"/>
          <w:vertAlign w:val="superscript"/>
        </w:rPr>
        <w:t xml:space="preserve">17, </w:t>
      </w:r>
      <w:r w:rsidR="007E1B63">
        <w:rPr>
          <w:color w:val="000000" w:themeColor="text1"/>
          <w:sz w:val="22"/>
          <w:szCs w:val="22"/>
          <w:vertAlign w:val="superscript"/>
        </w:rPr>
        <w:t>42</w:t>
      </w:r>
    </w:p>
    <w:p w14:paraId="6AC74371" w14:textId="040F2F17" w:rsidR="007747F0" w:rsidRDefault="007747F0" w:rsidP="00107753">
      <w:pPr>
        <w:spacing w:line="360" w:lineRule="auto"/>
        <w:jc w:val="both"/>
        <w:rPr>
          <w:color w:val="000000" w:themeColor="text1"/>
          <w:sz w:val="22"/>
          <w:szCs w:val="22"/>
        </w:rPr>
      </w:pPr>
      <w:r>
        <w:rPr>
          <w:color w:val="000000" w:themeColor="text1"/>
          <w:sz w:val="22"/>
          <w:szCs w:val="22"/>
        </w:rPr>
        <w:t xml:space="preserve">En nuestro caso, a diferencia de la bibliografía, los resultados que hemos obtenido no muestran diferencias significativas entre las células tumorales tratadas con </w:t>
      </w:r>
      <w:proofErr w:type="spellStart"/>
      <w:r>
        <w:rPr>
          <w:color w:val="000000" w:themeColor="text1"/>
          <w:sz w:val="22"/>
          <w:szCs w:val="22"/>
        </w:rPr>
        <w:t>VEs</w:t>
      </w:r>
      <w:proofErr w:type="spellEnd"/>
      <w:r>
        <w:rPr>
          <w:color w:val="000000" w:themeColor="text1"/>
          <w:sz w:val="22"/>
          <w:szCs w:val="22"/>
        </w:rPr>
        <w:t xml:space="preserve"> liberadas por células </w:t>
      </w:r>
      <w:proofErr w:type="spellStart"/>
      <w:r>
        <w:rPr>
          <w:color w:val="000000" w:themeColor="text1"/>
          <w:sz w:val="22"/>
          <w:szCs w:val="22"/>
        </w:rPr>
        <w:t>mononuclears</w:t>
      </w:r>
      <w:proofErr w:type="spellEnd"/>
      <w:r>
        <w:rPr>
          <w:color w:val="000000" w:themeColor="text1"/>
          <w:sz w:val="22"/>
          <w:szCs w:val="22"/>
        </w:rPr>
        <w:t xml:space="preserve"> tratadas con genisteína y las tratadas con DMSO.</w:t>
      </w:r>
    </w:p>
    <w:p w14:paraId="2AFB0AFE" w14:textId="53DE1306" w:rsidR="00106760" w:rsidRDefault="00106760" w:rsidP="00106760">
      <w:pPr>
        <w:pStyle w:val="elisa"/>
        <w:numPr>
          <w:ilvl w:val="1"/>
          <w:numId w:val="1"/>
        </w:numPr>
        <w:jc w:val="both"/>
        <w:rPr>
          <w:b/>
          <w:bCs/>
        </w:rPr>
      </w:pPr>
      <w:bookmarkStart w:id="119" w:name="_Toc13150652"/>
      <w:r w:rsidRPr="00C67BDE">
        <w:rPr>
          <w:b/>
          <w:bCs/>
        </w:rPr>
        <w:t>Estudio de la expresión génica</w:t>
      </w:r>
      <w:bookmarkEnd w:id="119"/>
    </w:p>
    <w:p w14:paraId="7BE178C7" w14:textId="037068EB" w:rsidR="00106760" w:rsidRDefault="00106760" w:rsidP="00106760">
      <w:pPr>
        <w:spacing w:line="360" w:lineRule="auto"/>
        <w:jc w:val="both"/>
        <w:rPr>
          <w:color w:val="000000"/>
          <w:sz w:val="22"/>
          <w:szCs w:val="22"/>
        </w:rPr>
      </w:pPr>
      <w:r>
        <w:rPr>
          <w:color w:val="000000"/>
          <w:sz w:val="22"/>
          <w:szCs w:val="22"/>
        </w:rPr>
        <w:t xml:space="preserve">Varios estudios sugieren que la inactivación de la expresión del gen CDH1 aumenta la invasión y la capacidad de producir metástasis en numerosos tumores humanos. Por ello, sería muy positivo conseguir una sobreexpresión del gen, pues ejercería un papel </w:t>
      </w:r>
      <w:proofErr w:type="spellStart"/>
      <w:r>
        <w:rPr>
          <w:color w:val="000000"/>
          <w:sz w:val="22"/>
          <w:szCs w:val="22"/>
        </w:rPr>
        <w:t>antiproliferativo</w:t>
      </w:r>
      <w:proofErr w:type="spellEnd"/>
      <w:r>
        <w:rPr>
          <w:color w:val="000000"/>
          <w:sz w:val="22"/>
          <w:szCs w:val="22"/>
        </w:rPr>
        <w:t xml:space="preserve"> del tumor</w:t>
      </w:r>
      <w:r w:rsidR="00CB506B">
        <w:rPr>
          <w:color w:val="000000"/>
          <w:sz w:val="22"/>
          <w:szCs w:val="22"/>
          <w:vertAlign w:val="superscript"/>
        </w:rPr>
        <w:t>24</w:t>
      </w:r>
      <w:r>
        <w:rPr>
          <w:color w:val="000000"/>
          <w:sz w:val="22"/>
          <w:szCs w:val="22"/>
        </w:rPr>
        <w:t>.</w:t>
      </w:r>
    </w:p>
    <w:p w14:paraId="13E36793" w14:textId="3A3CBFBA" w:rsidR="00106760" w:rsidRDefault="00106760" w:rsidP="00106760">
      <w:pPr>
        <w:spacing w:line="360" w:lineRule="auto"/>
        <w:jc w:val="both"/>
        <w:rPr>
          <w:color w:val="000000"/>
          <w:sz w:val="22"/>
          <w:szCs w:val="22"/>
        </w:rPr>
      </w:pPr>
      <w:r>
        <w:rPr>
          <w:color w:val="000000"/>
          <w:sz w:val="22"/>
          <w:szCs w:val="22"/>
        </w:rPr>
        <w:t xml:space="preserve">Nuestros resultados, sin embargo, no muestran un cambio significativo de expresión del gen tras el tratamiento de las células HCT116 con </w:t>
      </w:r>
      <w:proofErr w:type="spellStart"/>
      <w:r>
        <w:rPr>
          <w:color w:val="000000"/>
          <w:sz w:val="22"/>
          <w:szCs w:val="22"/>
        </w:rPr>
        <w:t>VEs</w:t>
      </w:r>
      <w:proofErr w:type="spellEnd"/>
      <w:r>
        <w:rPr>
          <w:color w:val="000000"/>
          <w:sz w:val="22"/>
          <w:szCs w:val="22"/>
        </w:rPr>
        <w:t xml:space="preserve"> liberadas por células mononucleares tratadas con genisteína.</w:t>
      </w:r>
      <w:r w:rsidR="000039F2">
        <w:rPr>
          <w:color w:val="000000"/>
          <w:sz w:val="22"/>
          <w:szCs w:val="22"/>
        </w:rPr>
        <w:t xml:space="preserve"> La razón por la que creemos que sucede esto es por el hecho de que CDH1 es un supresor tumoral y las células con las que hemos trabajado son cancerígenas (HCT116). Por este motivo, sus valores de CDH1 han de ser </w:t>
      </w:r>
      <w:r w:rsidR="000039F2">
        <w:rPr>
          <w:color w:val="000000"/>
          <w:sz w:val="22"/>
          <w:szCs w:val="22"/>
        </w:rPr>
        <w:lastRenderedPageBreak/>
        <w:t>bajos, lo que causa que para que exista un cambio, como el que nos interesa ver, se necesite activar totalmente el gen, ya que sus valores de partida son muy bajos.</w:t>
      </w:r>
    </w:p>
    <w:p w14:paraId="03BA3BAC" w14:textId="754CCBB5" w:rsidR="00734D33" w:rsidRDefault="00734D33" w:rsidP="00106760">
      <w:pPr>
        <w:spacing w:line="360" w:lineRule="auto"/>
        <w:jc w:val="both"/>
        <w:rPr>
          <w:color w:val="000000"/>
          <w:sz w:val="22"/>
          <w:szCs w:val="22"/>
        </w:rPr>
      </w:pPr>
      <w:r>
        <w:rPr>
          <w:color w:val="000000"/>
          <w:sz w:val="22"/>
          <w:szCs w:val="22"/>
        </w:rPr>
        <w:t xml:space="preserve">Por otra parte, resultados de investigaciones parecen indicar que la expresión a la alza de la ciclina D2 (CCND2) causa el desarrollo y progresión del cáncer de pulmón. Debido a ello, lograr una </w:t>
      </w:r>
      <w:proofErr w:type="spellStart"/>
      <w:r>
        <w:rPr>
          <w:color w:val="000000"/>
          <w:sz w:val="22"/>
          <w:szCs w:val="22"/>
        </w:rPr>
        <w:t>infraexpresión</w:t>
      </w:r>
      <w:proofErr w:type="spellEnd"/>
      <w:r>
        <w:rPr>
          <w:color w:val="000000"/>
          <w:sz w:val="22"/>
          <w:szCs w:val="22"/>
        </w:rPr>
        <w:t xml:space="preserve"> de dicho gen permitiría reducir </w:t>
      </w:r>
      <w:r w:rsidR="008A5041">
        <w:rPr>
          <w:color w:val="000000"/>
          <w:sz w:val="22"/>
          <w:szCs w:val="22"/>
        </w:rPr>
        <w:t>el crecimiento del tumor.</w:t>
      </w:r>
    </w:p>
    <w:p w14:paraId="2060337C" w14:textId="71C6FF35" w:rsidR="000039F2" w:rsidRDefault="008A5041" w:rsidP="000039F2">
      <w:pPr>
        <w:spacing w:line="360" w:lineRule="auto"/>
        <w:jc w:val="both"/>
        <w:rPr>
          <w:color w:val="000000"/>
          <w:sz w:val="22"/>
          <w:szCs w:val="22"/>
        </w:rPr>
      </w:pPr>
      <w:r>
        <w:rPr>
          <w:color w:val="000000"/>
          <w:sz w:val="22"/>
          <w:szCs w:val="22"/>
        </w:rPr>
        <w:t xml:space="preserve">Los resultados que hemos obtenido mediante PCR no presentan diferencias significativas en la expresión de CCND2  tras el tratamiento de las células HCT116 con </w:t>
      </w:r>
      <w:proofErr w:type="spellStart"/>
      <w:r>
        <w:rPr>
          <w:color w:val="000000"/>
          <w:sz w:val="22"/>
          <w:szCs w:val="22"/>
        </w:rPr>
        <w:t>VEs</w:t>
      </w:r>
      <w:proofErr w:type="spellEnd"/>
      <w:r>
        <w:rPr>
          <w:color w:val="000000"/>
          <w:sz w:val="22"/>
          <w:szCs w:val="22"/>
        </w:rPr>
        <w:t xml:space="preserve"> liberadas por células mononucleares tratadas con genisteína</w:t>
      </w:r>
      <w:r w:rsidR="001640D8">
        <w:rPr>
          <w:color w:val="000000"/>
          <w:sz w:val="22"/>
          <w:szCs w:val="22"/>
          <w:vertAlign w:val="superscript"/>
        </w:rPr>
        <w:t>3</w:t>
      </w:r>
      <w:r w:rsidR="000039F2">
        <w:rPr>
          <w:color w:val="000000"/>
          <w:sz w:val="22"/>
          <w:szCs w:val="22"/>
        </w:rPr>
        <w:t xml:space="preserve">. </w:t>
      </w:r>
      <w:r w:rsidR="00E22D01">
        <w:rPr>
          <w:color w:val="000000"/>
          <w:sz w:val="22"/>
          <w:szCs w:val="22"/>
        </w:rPr>
        <w:t>C</w:t>
      </w:r>
      <w:r w:rsidR="000039F2">
        <w:rPr>
          <w:color w:val="000000"/>
          <w:sz w:val="22"/>
          <w:szCs w:val="22"/>
        </w:rPr>
        <w:t xml:space="preserve">omo trabajamos con células de cáncer de colon, </w:t>
      </w:r>
      <w:r w:rsidR="00E22D01">
        <w:rPr>
          <w:color w:val="000000"/>
          <w:sz w:val="22"/>
          <w:szCs w:val="22"/>
        </w:rPr>
        <w:t>deben presentar</w:t>
      </w:r>
      <w:r w:rsidR="000039F2">
        <w:rPr>
          <w:color w:val="000000"/>
          <w:sz w:val="22"/>
          <w:szCs w:val="22"/>
        </w:rPr>
        <w:t xml:space="preserve"> el gen CCND2 </w:t>
      </w:r>
      <w:proofErr w:type="spellStart"/>
      <w:r w:rsidR="000039F2">
        <w:rPr>
          <w:color w:val="000000"/>
          <w:sz w:val="22"/>
          <w:szCs w:val="22"/>
        </w:rPr>
        <w:t>sobreexpresado</w:t>
      </w:r>
      <w:proofErr w:type="spellEnd"/>
      <w:r w:rsidR="000039F2">
        <w:rPr>
          <w:color w:val="000000"/>
          <w:sz w:val="22"/>
          <w:szCs w:val="22"/>
        </w:rPr>
        <w:t xml:space="preserve">, generando así un paso de las células en fase G1/S a G2/M más rápido y produciendo una tasa de división mayor. Por tanto, para que podamos ver algún cambio significativo en la expresión debería de conseguirse un efecto muy potente del tratamiento y </w:t>
      </w:r>
      <w:r w:rsidR="00E22D01">
        <w:rPr>
          <w:color w:val="000000"/>
          <w:sz w:val="22"/>
          <w:szCs w:val="22"/>
        </w:rPr>
        <w:t xml:space="preserve">que CCND2 quede inhibido o altamente </w:t>
      </w:r>
      <w:proofErr w:type="spellStart"/>
      <w:r w:rsidR="00E22D01">
        <w:rPr>
          <w:color w:val="000000"/>
          <w:sz w:val="22"/>
          <w:szCs w:val="22"/>
        </w:rPr>
        <w:t>infraexpresado</w:t>
      </w:r>
      <w:proofErr w:type="spellEnd"/>
      <w:r w:rsidR="00E22D01">
        <w:rPr>
          <w:color w:val="000000"/>
          <w:sz w:val="22"/>
          <w:szCs w:val="22"/>
        </w:rPr>
        <w:t>.</w:t>
      </w:r>
    </w:p>
    <w:p w14:paraId="694E1D58" w14:textId="4C98E399" w:rsidR="00303321" w:rsidRPr="00303321" w:rsidRDefault="00303321" w:rsidP="000039F2">
      <w:pPr>
        <w:spacing w:line="360" w:lineRule="auto"/>
        <w:jc w:val="both"/>
        <w:rPr>
          <w:color w:val="000000"/>
          <w:sz w:val="22"/>
          <w:szCs w:val="22"/>
        </w:rPr>
      </w:pPr>
      <w:r w:rsidRPr="00303321">
        <w:rPr>
          <w:sz w:val="22"/>
          <w:szCs w:val="22"/>
        </w:rPr>
        <w:t xml:space="preserve">En resumen, nuestros resultados sugieren que el tratamiento con </w:t>
      </w:r>
      <w:proofErr w:type="spellStart"/>
      <w:r>
        <w:rPr>
          <w:sz w:val="22"/>
          <w:szCs w:val="22"/>
        </w:rPr>
        <w:t>VE</w:t>
      </w:r>
      <w:r w:rsidRPr="00303321">
        <w:rPr>
          <w:sz w:val="22"/>
          <w:szCs w:val="22"/>
        </w:rPr>
        <w:t>s</w:t>
      </w:r>
      <w:proofErr w:type="spellEnd"/>
      <w:r w:rsidRPr="00303321">
        <w:rPr>
          <w:sz w:val="22"/>
          <w:szCs w:val="22"/>
        </w:rPr>
        <w:t xml:space="preserve"> </w:t>
      </w:r>
      <w:r>
        <w:rPr>
          <w:sz w:val="22"/>
          <w:szCs w:val="22"/>
        </w:rPr>
        <w:t xml:space="preserve">disminuye significativamente el número de células presentes en la fase G2/M del ciclo celular, es decir, en división. Sin embargo, </w:t>
      </w:r>
      <w:r w:rsidRPr="00303321">
        <w:rPr>
          <w:sz w:val="22"/>
          <w:szCs w:val="22"/>
        </w:rPr>
        <w:t xml:space="preserve">no ejerce </w:t>
      </w:r>
      <w:r>
        <w:rPr>
          <w:sz w:val="22"/>
          <w:szCs w:val="22"/>
        </w:rPr>
        <w:t xml:space="preserve">grandes </w:t>
      </w:r>
      <w:r w:rsidRPr="00303321">
        <w:rPr>
          <w:sz w:val="22"/>
          <w:szCs w:val="22"/>
        </w:rPr>
        <w:t>efecto</w:t>
      </w:r>
      <w:r>
        <w:rPr>
          <w:sz w:val="22"/>
          <w:szCs w:val="22"/>
        </w:rPr>
        <w:t>s</w:t>
      </w:r>
      <w:r w:rsidRPr="00303321">
        <w:rPr>
          <w:sz w:val="22"/>
          <w:szCs w:val="22"/>
        </w:rPr>
        <w:t xml:space="preserve"> sobre la </w:t>
      </w:r>
      <w:r>
        <w:rPr>
          <w:sz w:val="22"/>
          <w:szCs w:val="22"/>
        </w:rPr>
        <w:t xml:space="preserve">apoptosis </w:t>
      </w:r>
      <w:r w:rsidRPr="00303321">
        <w:rPr>
          <w:sz w:val="22"/>
          <w:szCs w:val="22"/>
        </w:rPr>
        <w:t>celular</w:t>
      </w:r>
      <w:r>
        <w:rPr>
          <w:sz w:val="22"/>
          <w:szCs w:val="22"/>
        </w:rPr>
        <w:t xml:space="preserve">. Por lo tanto, el </w:t>
      </w:r>
      <w:r w:rsidRPr="00303321">
        <w:rPr>
          <w:sz w:val="22"/>
          <w:szCs w:val="22"/>
        </w:rPr>
        <w:t xml:space="preserve">uso de </w:t>
      </w:r>
      <w:proofErr w:type="spellStart"/>
      <w:r>
        <w:rPr>
          <w:sz w:val="22"/>
          <w:szCs w:val="22"/>
        </w:rPr>
        <w:t>VE</w:t>
      </w:r>
      <w:r w:rsidRPr="00303321">
        <w:rPr>
          <w:sz w:val="22"/>
          <w:szCs w:val="22"/>
        </w:rPr>
        <w:t>s</w:t>
      </w:r>
      <w:proofErr w:type="spellEnd"/>
      <w:r w:rsidRPr="00303321">
        <w:rPr>
          <w:sz w:val="22"/>
          <w:szCs w:val="22"/>
        </w:rPr>
        <w:t xml:space="preserve"> </w:t>
      </w:r>
      <w:proofErr w:type="spellStart"/>
      <w:r w:rsidRPr="00303321">
        <w:rPr>
          <w:sz w:val="22"/>
          <w:szCs w:val="22"/>
        </w:rPr>
        <w:t>podría</w:t>
      </w:r>
      <w:proofErr w:type="spellEnd"/>
      <w:r w:rsidRPr="00303321">
        <w:rPr>
          <w:sz w:val="22"/>
          <w:szCs w:val="22"/>
        </w:rPr>
        <w:t xml:space="preserve"> llevarse a cabo para desarrollar estrategias de </w:t>
      </w:r>
      <w:proofErr w:type="spellStart"/>
      <w:r w:rsidRPr="00303321">
        <w:rPr>
          <w:sz w:val="22"/>
          <w:szCs w:val="22"/>
        </w:rPr>
        <w:t>intervención</w:t>
      </w:r>
      <w:proofErr w:type="spellEnd"/>
      <w:r w:rsidRPr="00303321">
        <w:rPr>
          <w:sz w:val="22"/>
          <w:szCs w:val="22"/>
        </w:rPr>
        <w:t xml:space="preserve"> </w:t>
      </w:r>
      <w:r>
        <w:rPr>
          <w:sz w:val="22"/>
          <w:szCs w:val="22"/>
        </w:rPr>
        <w:t xml:space="preserve">con el fin de </w:t>
      </w:r>
      <w:r w:rsidRPr="00303321">
        <w:rPr>
          <w:sz w:val="22"/>
          <w:szCs w:val="22"/>
        </w:rPr>
        <w:t xml:space="preserve">prevenir o revertir </w:t>
      </w:r>
      <w:r>
        <w:rPr>
          <w:sz w:val="22"/>
          <w:szCs w:val="22"/>
        </w:rPr>
        <w:t>el desarrollo y proliferación tumoral</w:t>
      </w:r>
      <w:r w:rsidRPr="00303321">
        <w:rPr>
          <w:rFonts w:ascii="TimesNewRomanPSMT" w:hAnsi="TimesNewRomanPSMT"/>
          <w:sz w:val="22"/>
          <w:szCs w:val="22"/>
        </w:rPr>
        <w:t xml:space="preserve">. </w:t>
      </w:r>
    </w:p>
    <w:p w14:paraId="08F7D2A4" w14:textId="1965C474" w:rsidR="00303321" w:rsidRDefault="00303321" w:rsidP="00303321">
      <w:pPr>
        <w:spacing w:before="100" w:beforeAutospacing="1" w:after="100" w:afterAutospacing="1" w:line="360" w:lineRule="auto"/>
        <w:jc w:val="both"/>
        <w:rPr>
          <w:sz w:val="22"/>
          <w:szCs w:val="22"/>
        </w:rPr>
      </w:pPr>
    </w:p>
    <w:p w14:paraId="3D660230" w14:textId="3CAD40DD" w:rsidR="00303321" w:rsidRDefault="00303321" w:rsidP="00424195">
      <w:pPr>
        <w:spacing w:line="360" w:lineRule="auto"/>
        <w:jc w:val="both"/>
        <w:rPr>
          <w:sz w:val="22"/>
          <w:szCs w:val="22"/>
        </w:rPr>
      </w:pPr>
    </w:p>
    <w:p w14:paraId="5D9E235E" w14:textId="16BFB91F" w:rsidR="00303321" w:rsidRDefault="00303321" w:rsidP="00424195">
      <w:pPr>
        <w:spacing w:line="360" w:lineRule="auto"/>
        <w:jc w:val="both"/>
        <w:rPr>
          <w:sz w:val="22"/>
          <w:szCs w:val="22"/>
        </w:rPr>
      </w:pPr>
    </w:p>
    <w:p w14:paraId="542DAA49" w14:textId="37802B5A" w:rsidR="00303321" w:rsidRDefault="00303321" w:rsidP="00424195">
      <w:pPr>
        <w:spacing w:line="360" w:lineRule="auto"/>
        <w:jc w:val="both"/>
        <w:rPr>
          <w:sz w:val="22"/>
          <w:szCs w:val="22"/>
        </w:rPr>
      </w:pPr>
    </w:p>
    <w:p w14:paraId="4B0BE713" w14:textId="36C4700B" w:rsidR="00303321" w:rsidRDefault="00303321" w:rsidP="00424195">
      <w:pPr>
        <w:spacing w:line="360" w:lineRule="auto"/>
        <w:jc w:val="both"/>
        <w:rPr>
          <w:sz w:val="22"/>
          <w:szCs w:val="22"/>
        </w:rPr>
      </w:pPr>
    </w:p>
    <w:p w14:paraId="290B348F" w14:textId="31592383" w:rsidR="00303321" w:rsidRDefault="00303321" w:rsidP="00424195">
      <w:pPr>
        <w:spacing w:line="360" w:lineRule="auto"/>
        <w:jc w:val="both"/>
        <w:rPr>
          <w:sz w:val="22"/>
          <w:szCs w:val="22"/>
        </w:rPr>
      </w:pPr>
    </w:p>
    <w:p w14:paraId="43B41A27" w14:textId="61D5290B" w:rsidR="00303321" w:rsidRDefault="00303321" w:rsidP="00424195">
      <w:pPr>
        <w:spacing w:line="360" w:lineRule="auto"/>
        <w:jc w:val="both"/>
        <w:rPr>
          <w:sz w:val="22"/>
          <w:szCs w:val="22"/>
        </w:rPr>
      </w:pPr>
    </w:p>
    <w:p w14:paraId="49947325" w14:textId="598A6240" w:rsidR="00303321" w:rsidRDefault="00303321" w:rsidP="00424195">
      <w:pPr>
        <w:spacing w:line="360" w:lineRule="auto"/>
        <w:jc w:val="both"/>
        <w:rPr>
          <w:sz w:val="22"/>
          <w:szCs w:val="22"/>
        </w:rPr>
      </w:pPr>
    </w:p>
    <w:p w14:paraId="2CE81EB9" w14:textId="51A35687" w:rsidR="00303321" w:rsidRDefault="00303321" w:rsidP="00424195">
      <w:pPr>
        <w:spacing w:line="360" w:lineRule="auto"/>
        <w:jc w:val="both"/>
        <w:rPr>
          <w:sz w:val="22"/>
          <w:szCs w:val="22"/>
        </w:rPr>
      </w:pPr>
    </w:p>
    <w:p w14:paraId="023B49BF" w14:textId="7476C213" w:rsidR="00303321" w:rsidRDefault="00303321" w:rsidP="00424195">
      <w:pPr>
        <w:spacing w:line="360" w:lineRule="auto"/>
        <w:jc w:val="both"/>
        <w:rPr>
          <w:sz w:val="22"/>
          <w:szCs w:val="22"/>
        </w:rPr>
      </w:pPr>
    </w:p>
    <w:p w14:paraId="10219F5F" w14:textId="02193343" w:rsidR="00303321" w:rsidRDefault="00303321" w:rsidP="00424195">
      <w:pPr>
        <w:spacing w:line="360" w:lineRule="auto"/>
        <w:jc w:val="both"/>
        <w:rPr>
          <w:sz w:val="22"/>
          <w:szCs w:val="22"/>
        </w:rPr>
      </w:pPr>
    </w:p>
    <w:p w14:paraId="1BD04019" w14:textId="77777777" w:rsidR="00303321" w:rsidRPr="008A5041" w:rsidRDefault="00303321" w:rsidP="00424195">
      <w:pPr>
        <w:spacing w:line="360" w:lineRule="auto"/>
        <w:jc w:val="both"/>
        <w:rPr>
          <w:color w:val="000000"/>
          <w:sz w:val="22"/>
          <w:szCs w:val="22"/>
        </w:rPr>
      </w:pPr>
    </w:p>
    <w:p w14:paraId="2FB47B1B" w14:textId="6D3AD706" w:rsidR="00104298" w:rsidRPr="003D4192" w:rsidRDefault="00104298" w:rsidP="00C6698B">
      <w:pPr>
        <w:pStyle w:val="elisa"/>
        <w:jc w:val="center"/>
        <w:rPr>
          <w:rFonts w:cs="Times New Roman"/>
          <w:b/>
          <w:bCs/>
          <w:szCs w:val="22"/>
        </w:rPr>
      </w:pPr>
      <w:bookmarkStart w:id="120" w:name="_Toc13150653"/>
      <w:r w:rsidRPr="003D4192">
        <w:rPr>
          <w:rFonts w:cs="Times New Roman"/>
          <w:b/>
          <w:bCs/>
          <w:szCs w:val="22"/>
        </w:rPr>
        <w:lastRenderedPageBreak/>
        <w:t>CONCLUSIONES</w:t>
      </w:r>
      <w:bookmarkEnd w:id="120"/>
    </w:p>
    <w:p w14:paraId="39E39001" w14:textId="77777777" w:rsidR="00242A06" w:rsidRPr="003D4192" w:rsidRDefault="00242A06" w:rsidP="00424195">
      <w:pPr>
        <w:spacing w:line="360" w:lineRule="auto"/>
        <w:jc w:val="both"/>
        <w:rPr>
          <w:b/>
          <w:bCs/>
          <w:sz w:val="22"/>
          <w:szCs w:val="22"/>
        </w:rPr>
      </w:pPr>
    </w:p>
    <w:p w14:paraId="6A183DFE" w14:textId="77777777" w:rsidR="00104298" w:rsidRPr="003D4192" w:rsidRDefault="00104298" w:rsidP="00424195">
      <w:pPr>
        <w:spacing w:line="360" w:lineRule="auto"/>
        <w:jc w:val="both"/>
        <w:rPr>
          <w:sz w:val="22"/>
          <w:szCs w:val="22"/>
        </w:rPr>
      </w:pPr>
      <w:r w:rsidRPr="003D4192">
        <w:rPr>
          <w:sz w:val="22"/>
          <w:szCs w:val="22"/>
        </w:rPr>
        <w:t>Este estudio y el conjunto de los resultados obtenidos permiten desarrollar las conclusiones que se enumeran a continuación:</w:t>
      </w:r>
    </w:p>
    <w:p w14:paraId="3F0F2BFD" w14:textId="77777777" w:rsidR="00242A06" w:rsidRPr="003D4192" w:rsidRDefault="00242A06" w:rsidP="00424195">
      <w:pPr>
        <w:spacing w:line="360" w:lineRule="auto"/>
        <w:jc w:val="both"/>
        <w:rPr>
          <w:sz w:val="22"/>
          <w:szCs w:val="22"/>
        </w:rPr>
      </w:pPr>
    </w:p>
    <w:p w14:paraId="44176645" w14:textId="77777777" w:rsidR="00104298" w:rsidRPr="003D4192" w:rsidRDefault="00EC74B5" w:rsidP="00153EBC">
      <w:pPr>
        <w:pStyle w:val="Prrafodelista"/>
        <w:numPr>
          <w:ilvl w:val="0"/>
          <w:numId w:val="6"/>
        </w:numPr>
        <w:spacing w:line="360" w:lineRule="auto"/>
        <w:jc w:val="both"/>
        <w:rPr>
          <w:rFonts w:ascii="Times New Roman" w:hAnsi="Times New Roman" w:cs="Times New Roman"/>
        </w:rPr>
      </w:pPr>
      <w:r w:rsidRPr="003D4192">
        <w:rPr>
          <w:rFonts w:ascii="Times New Roman" w:hAnsi="Times New Roman" w:cs="Times New Roman"/>
        </w:rPr>
        <w:t xml:space="preserve">Las </w:t>
      </w:r>
      <w:proofErr w:type="spellStart"/>
      <w:r w:rsidRPr="003D4192">
        <w:rPr>
          <w:rFonts w:ascii="Times New Roman" w:hAnsi="Times New Roman" w:cs="Times New Roman"/>
        </w:rPr>
        <w:t>VEs</w:t>
      </w:r>
      <w:proofErr w:type="spellEnd"/>
      <w:r w:rsidRPr="003D4192">
        <w:rPr>
          <w:rFonts w:ascii="Times New Roman" w:hAnsi="Times New Roman" w:cs="Times New Roman"/>
        </w:rPr>
        <w:t xml:space="preserve"> contienen </w:t>
      </w:r>
      <w:r w:rsidR="00947A2D" w:rsidRPr="003D4192">
        <w:rPr>
          <w:rFonts w:ascii="Times New Roman" w:hAnsi="Times New Roman" w:cs="Times New Roman"/>
        </w:rPr>
        <w:t xml:space="preserve">18 </w:t>
      </w:r>
      <w:proofErr w:type="spellStart"/>
      <w:r w:rsidRPr="003D4192">
        <w:rPr>
          <w:rFonts w:ascii="Times New Roman" w:hAnsi="Times New Roman" w:cs="Times New Roman"/>
        </w:rPr>
        <w:t>miRNA</w:t>
      </w:r>
      <w:r w:rsidR="00947A2D" w:rsidRPr="003D4192">
        <w:rPr>
          <w:rFonts w:ascii="Times New Roman" w:hAnsi="Times New Roman" w:cs="Times New Roman"/>
        </w:rPr>
        <w:t>s</w:t>
      </w:r>
      <w:proofErr w:type="spellEnd"/>
      <w:r w:rsidR="00947A2D" w:rsidRPr="003D4192">
        <w:rPr>
          <w:rFonts w:ascii="Times New Roman" w:hAnsi="Times New Roman" w:cs="Times New Roman"/>
        </w:rPr>
        <w:t xml:space="preserve"> significativos, 17 </w:t>
      </w:r>
      <w:proofErr w:type="spellStart"/>
      <w:r w:rsidR="00947A2D" w:rsidRPr="003D4192">
        <w:rPr>
          <w:rFonts w:ascii="Times New Roman" w:hAnsi="Times New Roman" w:cs="Times New Roman"/>
        </w:rPr>
        <w:t>infraexpresados</w:t>
      </w:r>
      <w:proofErr w:type="spellEnd"/>
      <w:r w:rsidR="00947A2D" w:rsidRPr="003D4192">
        <w:rPr>
          <w:rFonts w:ascii="Times New Roman" w:hAnsi="Times New Roman" w:cs="Times New Roman"/>
        </w:rPr>
        <w:t xml:space="preserve"> y 1 </w:t>
      </w:r>
      <w:proofErr w:type="spellStart"/>
      <w:r w:rsidR="00947A2D" w:rsidRPr="003D4192">
        <w:rPr>
          <w:rFonts w:ascii="Times New Roman" w:hAnsi="Times New Roman" w:cs="Times New Roman"/>
        </w:rPr>
        <w:t>sobreexpresado</w:t>
      </w:r>
      <w:proofErr w:type="spellEnd"/>
      <w:r w:rsidR="00947A2D" w:rsidRPr="003D4192">
        <w:rPr>
          <w:rFonts w:ascii="Times New Roman" w:hAnsi="Times New Roman" w:cs="Times New Roman"/>
        </w:rPr>
        <w:t>.</w:t>
      </w:r>
    </w:p>
    <w:p w14:paraId="50BB4B58" w14:textId="229D7762" w:rsidR="00EC74B5" w:rsidRPr="003D4192" w:rsidRDefault="00525311" w:rsidP="00153EBC">
      <w:pPr>
        <w:pStyle w:val="Prrafodelista"/>
        <w:numPr>
          <w:ilvl w:val="0"/>
          <w:numId w:val="6"/>
        </w:numPr>
        <w:spacing w:line="360" w:lineRule="auto"/>
        <w:jc w:val="both"/>
        <w:rPr>
          <w:rFonts w:ascii="Times New Roman" w:hAnsi="Times New Roman" w:cs="Times New Roman"/>
        </w:rPr>
      </w:pPr>
      <w:r>
        <w:rPr>
          <w:rFonts w:ascii="Times New Roman" w:hAnsi="Times New Roman" w:cs="Times New Roman"/>
        </w:rPr>
        <w:t>Algunos de los</w:t>
      </w:r>
      <w:r w:rsidR="00EC74B5" w:rsidRPr="003D4192">
        <w:rPr>
          <w:rFonts w:ascii="Times New Roman" w:hAnsi="Times New Roman" w:cs="Times New Roman"/>
        </w:rPr>
        <w:t xml:space="preserve"> genes diana de los </w:t>
      </w:r>
      <w:proofErr w:type="spellStart"/>
      <w:r w:rsidR="00EC74B5" w:rsidRPr="003D4192">
        <w:rPr>
          <w:rFonts w:ascii="Times New Roman" w:hAnsi="Times New Roman" w:cs="Times New Roman"/>
        </w:rPr>
        <w:t>miRNA</w:t>
      </w:r>
      <w:proofErr w:type="spellEnd"/>
      <w:r w:rsidR="00681CC8" w:rsidRPr="003D4192">
        <w:rPr>
          <w:rFonts w:ascii="Times New Roman" w:hAnsi="Times New Roman" w:cs="Times New Roman"/>
        </w:rPr>
        <w:t xml:space="preserve"> presentes en las </w:t>
      </w:r>
      <w:proofErr w:type="spellStart"/>
      <w:r w:rsidR="00681CC8" w:rsidRPr="003D4192">
        <w:rPr>
          <w:rFonts w:ascii="Times New Roman" w:hAnsi="Times New Roman" w:cs="Times New Roman"/>
        </w:rPr>
        <w:t>VEs</w:t>
      </w:r>
      <w:proofErr w:type="spellEnd"/>
      <w:r w:rsidR="00681CC8" w:rsidRPr="003D4192">
        <w:rPr>
          <w:rFonts w:ascii="Times New Roman" w:hAnsi="Times New Roman" w:cs="Times New Roman"/>
        </w:rPr>
        <w:t xml:space="preserve"> están implicados en la regulación del ciclo celular.</w:t>
      </w:r>
    </w:p>
    <w:p w14:paraId="3C46467C" w14:textId="68B8E059" w:rsidR="00681CC8" w:rsidRPr="003D4192" w:rsidRDefault="00681CC8" w:rsidP="00153EBC">
      <w:pPr>
        <w:pStyle w:val="Prrafodelista"/>
        <w:numPr>
          <w:ilvl w:val="0"/>
          <w:numId w:val="6"/>
        </w:numPr>
        <w:spacing w:line="360" w:lineRule="auto"/>
        <w:jc w:val="both"/>
        <w:rPr>
          <w:rFonts w:ascii="Times New Roman" w:hAnsi="Times New Roman" w:cs="Times New Roman"/>
        </w:rPr>
      </w:pPr>
      <w:r w:rsidRPr="003D4192">
        <w:rPr>
          <w:rFonts w:ascii="Times New Roman" w:hAnsi="Times New Roman" w:cs="Times New Roman"/>
        </w:rPr>
        <w:t xml:space="preserve">El tratamiento </w:t>
      </w:r>
      <w:r w:rsidRPr="003D4192">
        <w:rPr>
          <w:rFonts w:ascii="Times New Roman" w:hAnsi="Times New Roman" w:cs="Times New Roman"/>
          <w:i/>
          <w:iCs/>
        </w:rPr>
        <w:t xml:space="preserve">in vitro </w:t>
      </w:r>
      <w:r w:rsidRPr="003D4192">
        <w:rPr>
          <w:rFonts w:ascii="Times New Roman" w:hAnsi="Times New Roman" w:cs="Times New Roman"/>
        </w:rPr>
        <w:t xml:space="preserve">con </w:t>
      </w:r>
      <w:proofErr w:type="spellStart"/>
      <w:r w:rsidRPr="003D4192">
        <w:rPr>
          <w:rFonts w:ascii="Times New Roman" w:hAnsi="Times New Roman" w:cs="Times New Roman"/>
        </w:rPr>
        <w:t>VEs</w:t>
      </w:r>
      <w:proofErr w:type="spellEnd"/>
      <w:r w:rsidRPr="003D4192">
        <w:rPr>
          <w:rFonts w:ascii="Times New Roman" w:hAnsi="Times New Roman" w:cs="Times New Roman"/>
        </w:rPr>
        <w:t xml:space="preserve"> liberadas por células mononucleares tratadas con genisteína </w:t>
      </w:r>
      <w:r w:rsidR="00D217F0" w:rsidRPr="003D4192">
        <w:rPr>
          <w:rFonts w:ascii="Times New Roman" w:hAnsi="Times New Roman" w:cs="Times New Roman"/>
        </w:rPr>
        <w:t>provocan</w:t>
      </w:r>
      <w:r w:rsidRPr="003D4192">
        <w:rPr>
          <w:rFonts w:ascii="Times New Roman" w:hAnsi="Times New Roman" w:cs="Times New Roman"/>
        </w:rPr>
        <w:t xml:space="preserve"> una disminución</w:t>
      </w:r>
      <w:r w:rsidR="00525311">
        <w:rPr>
          <w:rFonts w:ascii="Times New Roman" w:hAnsi="Times New Roman" w:cs="Times New Roman"/>
        </w:rPr>
        <w:t xml:space="preserve"> significativa</w:t>
      </w:r>
      <w:r w:rsidRPr="003D4192">
        <w:rPr>
          <w:rFonts w:ascii="Times New Roman" w:hAnsi="Times New Roman" w:cs="Times New Roman"/>
        </w:rPr>
        <w:t xml:space="preserve"> de la </w:t>
      </w:r>
      <w:r w:rsidR="00242A06" w:rsidRPr="003D4192">
        <w:rPr>
          <w:rFonts w:ascii="Times New Roman" w:hAnsi="Times New Roman" w:cs="Times New Roman"/>
        </w:rPr>
        <w:t>fase G2/M</w:t>
      </w:r>
      <w:r w:rsidRPr="003D4192">
        <w:rPr>
          <w:rFonts w:ascii="Times New Roman" w:hAnsi="Times New Roman" w:cs="Times New Roman"/>
        </w:rPr>
        <w:t xml:space="preserve"> en las células tumorales.</w:t>
      </w:r>
    </w:p>
    <w:p w14:paraId="6F0AE2E1" w14:textId="02BC9220" w:rsidR="00681CC8" w:rsidRPr="003D4192" w:rsidRDefault="00681CC8" w:rsidP="00153EBC">
      <w:pPr>
        <w:pStyle w:val="Prrafodelista"/>
        <w:numPr>
          <w:ilvl w:val="0"/>
          <w:numId w:val="6"/>
        </w:numPr>
        <w:spacing w:line="360" w:lineRule="auto"/>
        <w:jc w:val="both"/>
        <w:rPr>
          <w:rFonts w:ascii="Times New Roman" w:hAnsi="Times New Roman" w:cs="Times New Roman"/>
        </w:rPr>
      </w:pPr>
      <w:r w:rsidRPr="003D4192">
        <w:rPr>
          <w:rFonts w:ascii="Times New Roman" w:hAnsi="Times New Roman" w:cs="Times New Roman"/>
        </w:rPr>
        <w:t xml:space="preserve">El tratamiento </w:t>
      </w:r>
      <w:r w:rsidRPr="003D4192">
        <w:rPr>
          <w:rFonts w:ascii="Times New Roman" w:hAnsi="Times New Roman" w:cs="Times New Roman"/>
          <w:i/>
          <w:iCs/>
        </w:rPr>
        <w:t>in vitro</w:t>
      </w:r>
      <w:r w:rsidRPr="003D4192">
        <w:rPr>
          <w:rFonts w:ascii="Times New Roman" w:hAnsi="Times New Roman" w:cs="Times New Roman"/>
        </w:rPr>
        <w:t xml:space="preserve"> con </w:t>
      </w:r>
      <w:proofErr w:type="spellStart"/>
      <w:r w:rsidRPr="003D4192">
        <w:rPr>
          <w:rFonts w:ascii="Times New Roman" w:hAnsi="Times New Roman" w:cs="Times New Roman"/>
        </w:rPr>
        <w:t>VEs</w:t>
      </w:r>
      <w:proofErr w:type="spellEnd"/>
      <w:r w:rsidRPr="003D4192">
        <w:rPr>
          <w:rFonts w:ascii="Times New Roman" w:hAnsi="Times New Roman" w:cs="Times New Roman"/>
        </w:rPr>
        <w:t xml:space="preserve"> de células mononucleares tratadas con genisteína </w:t>
      </w:r>
      <w:r w:rsidR="00082B23" w:rsidRPr="003D4192">
        <w:rPr>
          <w:rFonts w:ascii="Times New Roman" w:hAnsi="Times New Roman" w:cs="Times New Roman"/>
        </w:rPr>
        <w:t>no genera cambios significativos en</w:t>
      </w:r>
      <w:r w:rsidRPr="003D4192">
        <w:rPr>
          <w:rFonts w:ascii="Times New Roman" w:hAnsi="Times New Roman" w:cs="Times New Roman"/>
        </w:rPr>
        <w:t xml:space="preserve"> la apoptosis de las células tumorales.</w:t>
      </w:r>
    </w:p>
    <w:p w14:paraId="3CCDA982" w14:textId="1BDA5FB9" w:rsidR="00104298" w:rsidRPr="003D4192" w:rsidRDefault="00104298" w:rsidP="00424195">
      <w:pPr>
        <w:spacing w:line="360" w:lineRule="auto"/>
        <w:jc w:val="both"/>
        <w:rPr>
          <w:sz w:val="22"/>
          <w:szCs w:val="22"/>
        </w:rPr>
      </w:pPr>
    </w:p>
    <w:p w14:paraId="38ECB3FF" w14:textId="1783A41B" w:rsidR="00104298" w:rsidRPr="003D4192" w:rsidRDefault="00104298" w:rsidP="00424195">
      <w:pPr>
        <w:spacing w:line="360" w:lineRule="auto"/>
        <w:jc w:val="both"/>
        <w:rPr>
          <w:sz w:val="22"/>
          <w:szCs w:val="22"/>
        </w:rPr>
      </w:pPr>
      <w:r w:rsidRPr="003D4192">
        <w:rPr>
          <w:sz w:val="22"/>
          <w:szCs w:val="22"/>
        </w:rPr>
        <w:t xml:space="preserve">La conclusión general de este trabajo es que el tratamiento con </w:t>
      </w:r>
      <w:proofErr w:type="spellStart"/>
      <w:r w:rsidRPr="003D4192">
        <w:rPr>
          <w:sz w:val="22"/>
          <w:szCs w:val="22"/>
        </w:rPr>
        <w:t>VEs</w:t>
      </w:r>
      <w:proofErr w:type="spellEnd"/>
      <w:r w:rsidRPr="003D4192">
        <w:rPr>
          <w:sz w:val="22"/>
          <w:szCs w:val="22"/>
        </w:rPr>
        <w:t xml:space="preserve"> podría ser una estrategia antitumoral basada en la señalización</w:t>
      </w:r>
      <w:r w:rsidR="00525311">
        <w:rPr>
          <w:sz w:val="22"/>
          <w:szCs w:val="22"/>
        </w:rPr>
        <w:t>,</w:t>
      </w:r>
      <w:r w:rsidR="00EC74B5" w:rsidRPr="003D4192">
        <w:rPr>
          <w:sz w:val="22"/>
          <w:szCs w:val="22"/>
        </w:rPr>
        <w:t xml:space="preserve"> porque permite modular el metabolismo de las células tumorales disminuyendo su proliferación.</w:t>
      </w:r>
    </w:p>
    <w:p w14:paraId="6BC21A52" w14:textId="77777777" w:rsidR="00947A2D" w:rsidRPr="003D4192" w:rsidRDefault="00947A2D" w:rsidP="00424195">
      <w:pPr>
        <w:spacing w:line="360" w:lineRule="auto"/>
        <w:jc w:val="both"/>
        <w:rPr>
          <w:sz w:val="22"/>
          <w:szCs w:val="22"/>
        </w:rPr>
      </w:pPr>
    </w:p>
    <w:p w14:paraId="205CE988" w14:textId="77777777" w:rsidR="00947A2D" w:rsidRPr="003D4192" w:rsidRDefault="00947A2D" w:rsidP="00424195">
      <w:pPr>
        <w:spacing w:line="360" w:lineRule="auto"/>
        <w:jc w:val="both"/>
        <w:rPr>
          <w:sz w:val="22"/>
          <w:szCs w:val="22"/>
        </w:rPr>
      </w:pPr>
    </w:p>
    <w:p w14:paraId="2777CCFE" w14:textId="6C9AE48D" w:rsidR="00947A2D" w:rsidRDefault="00947A2D" w:rsidP="00424195">
      <w:pPr>
        <w:spacing w:line="360" w:lineRule="auto"/>
        <w:jc w:val="both"/>
        <w:rPr>
          <w:sz w:val="22"/>
          <w:szCs w:val="22"/>
        </w:rPr>
      </w:pPr>
    </w:p>
    <w:p w14:paraId="0D3EDDE7" w14:textId="3FD390F4" w:rsidR="006A4370" w:rsidRDefault="006A4370" w:rsidP="00424195">
      <w:pPr>
        <w:spacing w:line="360" w:lineRule="auto"/>
        <w:jc w:val="both"/>
        <w:rPr>
          <w:sz w:val="22"/>
          <w:szCs w:val="22"/>
        </w:rPr>
      </w:pPr>
    </w:p>
    <w:p w14:paraId="326CB6A9" w14:textId="0FA838F4" w:rsidR="006A4370" w:rsidRDefault="006A4370" w:rsidP="00424195">
      <w:pPr>
        <w:spacing w:line="360" w:lineRule="auto"/>
        <w:jc w:val="both"/>
        <w:rPr>
          <w:sz w:val="22"/>
          <w:szCs w:val="22"/>
        </w:rPr>
      </w:pPr>
    </w:p>
    <w:p w14:paraId="439DAE06" w14:textId="1329FDAA" w:rsidR="006A4370" w:rsidRDefault="006A4370" w:rsidP="00424195">
      <w:pPr>
        <w:spacing w:line="360" w:lineRule="auto"/>
        <w:jc w:val="both"/>
        <w:rPr>
          <w:sz w:val="22"/>
          <w:szCs w:val="22"/>
        </w:rPr>
      </w:pPr>
    </w:p>
    <w:p w14:paraId="4CF5224C" w14:textId="733198A5" w:rsidR="006A4370" w:rsidRDefault="006A4370" w:rsidP="00424195">
      <w:pPr>
        <w:spacing w:line="360" w:lineRule="auto"/>
        <w:jc w:val="both"/>
        <w:rPr>
          <w:sz w:val="22"/>
          <w:szCs w:val="22"/>
        </w:rPr>
      </w:pPr>
    </w:p>
    <w:p w14:paraId="50B9E661" w14:textId="06C7FB92" w:rsidR="006A4370" w:rsidRDefault="006A4370" w:rsidP="00424195">
      <w:pPr>
        <w:spacing w:line="360" w:lineRule="auto"/>
        <w:jc w:val="both"/>
        <w:rPr>
          <w:sz w:val="22"/>
          <w:szCs w:val="22"/>
        </w:rPr>
      </w:pPr>
    </w:p>
    <w:p w14:paraId="17855E03" w14:textId="68120C58" w:rsidR="001954FD" w:rsidRDefault="001954FD" w:rsidP="00424195">
      <w:pPr>
        <w:spacing w:line="360" w:lineRule="auto"/>
        <w:jc w:val="both"/>
        <w:rPr>
          <w:sz w:val="22"/>
          <w:szCs w:val="22"/>
        </w:rPr>
      </w:pPr>
    </w:p>
    <w:p w14:paraId="17706CA1" w14:textId="4F041C1A" w:rsidR="000E73C4" w:rsidRDefault="000E73C4" w:rsidP="00424195">
      <w:pPr>
        <w:spacing w:line="360" w:lineRule="auto"/>
        <w:jc w:val="both"/>
        <w:rPr>
          <w:sz w:val="22"/>
          <w:szCs w:val="22"/>
        </w:rPr>
      </w:pPr>
    </w:p>
    <w:p w14:paraId="6BB6F373" w14:textId="77777777" w:rsidR="000E73C4" w:rsidRDefault="000E73C4" w:rsidP="00424195">
      <w:pPr>
        <w:spacing w:line="360" w:lineRule="auto"/>
        <w:jc w:val="both"/>
        <w:rPr>
          <w:sz w:val="22"/>
          <w:szCs w:val="22"/>
        </w:rPr>
      </w:pPr>
    </w:p>
    <w:p w14:paraId="0A15D245" w14:textId="77777777" w:rsidR="00556767" w:rsidRPr="003D4192" w:rsidRDefault="00556767" w:rsidP="00424195">
      <w:pPr>
        <w:spacing w:line="360" w:lineRule="auto"/>
        <w:jc w:val="both"/>
        <w:rPr>
          <w:sz w:val="22"/>
          <w:szCs w:val="22"/>
        </w:rPr>
      </w:pPr>
    </w:p>
    <w:p w14:paraId="39FFE3CC" w14:textId="263679D2" w:rsidR="00947A2D" w:rsidRPr="00556767" w:rsidRDefault="00947A2D" w:rsidP="00556767">
      <w:pPr>
        <w:pStyle w:val="elisa"/>
        <w:jc w:val="center"/>
        <w:rPr>
          <w:b/>
          <w:bCs/>
        </w:rPr>
      </w:pPr>
      <w:bookmarkStart w:id="121" w:name="_Toc13150654"/>
      <w:r w:rsidRPr="00556767">
        <w:rPr>
          <w:b/>
          <w:bCs/>
        </w:rPr>
        <w:lastRenderedPageBreak/>
        <w:t>BIBLIOGRAFÍA</w:t>
      </w:r>
      <w:bookmarkEnd w:id="121"/>
    </w:p>
    <w:p w14:paraId="32728316" w14:textId="1A443C48" w:rsidR="001640D8" w:rsidRPr="001640D8" w:rsidRDefault="001640D8" w:rsidP="001640D8">
      <w:pPr>
        <w:pStyle w:val="Prrafodelista"/>
        <w:numPr>
          <w:ilvl w:val="0"/>
          <w:numId w:val="15"/>
        </w:numPr>
        <w:spacing w:line="360" w:lineRule="auto"/>
        <w:rPr>
          <w:rFonts w:ascii="Times New Roman" w:hAnsi="Times New Roman" w:cs="Times New Roman"/>
        </w:rPr>
      </w:pPr>
      <w:r w:rsidRPr="001640D8">
        <w:rPr>
          <w:rFonts w:ascii="Times New Roman" w:hAnsi="Times New Roman" w:cs="Times New Roman"/>
          <w:lang w:val="en-US"/>
        </w:rPr>
        <w:t xml:space="preserve">Couture, R., Mora, N., </w:t>
      </w:r>
      <w:proofErr w:type="spellStart"/>
      <w:r w:rsidRPr="001640D8">
        <w:rPr>
          <w:rFonts w:ascii="Times New Roman" w:hAnsi="Times New Roman" w:cs="Times New Roman"/>
          <w:lang w:val="en-US"/>
        </w:rPr>
        <w:t>Bittar</w:t>
      </w:r>
      <w:proofErr w:type="spellEnd"/>
      <w:r w:rsidRPr="001640D8">
        <w:rPr>
          <w:rFonts w:ascii="Times New Roman" w:hAnsi="Times New Roman" w:cs="Times New Roman"/>
          <w:lang w:val="en-US"/>
        </w:rPr>
        <w:t xml:space="preserve">, S. Al, </w:t>
      </w:r>
      <w:proofErr w:type="spellStart"/>
      <w:r w:rsidRPr="001640D8">
        <w:rPr>
          <w:rFonts w:ascii="Times New Roman" w:hAnsi="Times New Roman" w:cs="Times New Roman"/>
          <w:lang w:val="en-US"/>
        </w:rPr>
        <w:t>Najih</w:t>
      </w:r>
      <w:proofErr w:type="spellEnd"/>
      <w:r w:rsidRPr="001640D8">
        <w:rPr>
          <w:rFonts w:ascii="Times New Roman" w:hAnsi="Times New Roman" w:cs="Times New Roman"/>
          <w:lang w:val="en-US"/>
        </w:rPr>
        <w:t xml:space="preserve">, M., </w:t>
      </w:r>
      <w:proofErr w:type="spellStart"/>
      <w:r w:rsidRPr="001640D8">
        <w:rPr>
          <w:rFonts w:ascii="Times New Roman" w:hAnsi="Times New Roman" w:cs="Times New Roman"/>
          <w:lang w:val="en-US"/>
        </w:rPr>
        <w:t>Touaibia</w:t>
      </w:r>
      <w:proofErr w:type="spellEnd"/>
      <w:r w:rsidRPr="001640D8">
        <w:rPr>
          <w:rFonts w:ascii="Times New Roman" w:hAnsi="Times New Roman" w:cs="Times New Roman"/>
          <w:lang w:val="en-US"/>
        </w:rPr>
        <w:t xml:space="preserve">, M., &amp; Martin, L. J. (2019). Luteolin modulates gene expression related to steroidogenesis , apoptosis , and stress response in rat LC540 tumor Leydig cells. </w:t>
      </w:r>
      <w:r w:rsidRPr="001640D8">
        <w:rPr>
          <w:rFonts w:ascii="Times New Roman" w:hAnsi="Times New Roman" w:cs="Times New Roman"/>
        </w:rPr>
        <w:t xml:space="preserve">Cell </w:t>
      </w:r>
      <w:proofErr w:type="spellStart"/>
      <w:r w:rsidRPr="001640D8">
        <w:rPr>
          <w:rFonts w:ascii="Times New Roman" w:hAnsi="Times New Roman" w:cs="Times New Roman"/>
        </w:rPr>
        <w:t>Biol</w:t>
      </w:r>
      <w:proofErr w:type="spellEnd"/>
      <w:r w:rsidRPr="001640D8">
        <w:rPr>
          <w:rFonts w:ascii="Times New Roman" w:hAnsi="Times New Roman" w:cs="Times New Roman"/>
        </w:rPr>
        <w:t xml:space="preserve"> </w:t>
      </w:r>
      <w:proofErr w:type="spellStart"/>
      <w:r w:rsidRPr="001640D8">
        <w:rPr>
          <w:rFonts w:ascii="Times New Roman" w:hAnsi="Times New Roman" w:cs="Times New Roman"/>
        </w:rPr>
        <w:t>Toxicol</w:t>
      </w:r>
      <w:proofErr w:type="spellEnd"/>
      <w:r w:rsidRPr="001640D8">
        <w:rPr>
          <w:rFonts w:ascii="Times New Roman" w:hAnsi="Times New Roman" w:cs="Times New Roman"/>
        </w:rPr>
        <w:t>.</w:t>
      </w:r>
    </w:p>
    <w:p w14:paraId="2CF5E1B9" w14:textId="550B6D72" w:rsidR="00556767" w:rsidRPr="00556767" w:rsidRDefault="00556767" w:rsidP="00153EBC">
      <w:pPr>
        <w:pStyle w:val="Prrafodelista"/>
        <w:numPr>
          <w:ilvl w:val="0"/>
          <w:numId w:val="15"/>
        </w:numPr>
        <w:spacing w:line="360" w:lineRule="auto"/>
        <w:rPr>
          <w:rFonts w:ascii="Times New Roman" w:hAnsi="Times New Roman" w:cs="Times New Roman"/>
          <w:lang w:val="en-GB"/>
        </w:rPr>
      </w:pPr>
      <w:r w:rsidRPr="00556767">
        <w:rPr>
          <w:rFonts w:ascii="Times New Roman" w:hAnsi="Times New Roman" w:cs="Times New Roman"/>
        </w:rPr>
        <w:t xml:space="preserve">Baños-Lara, M. D. R., Zabaleta, J., Garai, J., </w:t>
      </w:r>
      <w:proofErr w:type="spellStart"/>
      <w:r w:rsidRPr="00556767">
        <w:rPr>
          <w:rFonts w:ascii="Times New Roman" w:hAnsi="Times New Roman" w:cs="Times New Roman"/>
        </w:rPr>
        <w:t>Baddoo</w:t>
      </w:r>
      <w:proofErr w:type="spellEnd"/>
      <w:r w:rsidRPr="00556767">
        <w:rPr>
          <w:rFonts w:ascii="Times New Roman" w:hAnsi="Times New Roman" w:cs="Times New Roman"/>
        </w:rPr>
        <w:t xml:space="preserve">, M., &amp; Guerrero-Plata, A. (2018). </w:t>
      </w:r>
      <w:r w:rsidRPr="00556767">
        <w:rPr>
          <w:rFonts w:ascii="Times New Roman" w:hAnsi="Times New Roman" w:cs="Times New Roman"/>
          <w:lang w:val="en-GB"/>
        </w:rPr>
        <w:t xml:space="preserve">Comparative analysis of miRNA profile in human dendritic cells infected with respiratory syncytial virus and human metapneumovirus. </w:t>
      </w:r>
      <w:r w:rsidRPr="00556767">
        <w:rPr>
          <w:rFonts w:ascii="Times New Roman" w:hAnsi="Times New Roman" w:cs="Times New Roman"/>
          <w:i/>
          <w:iCs/>
          <w:lang w:val="en-GB"/>
        </w:rPr>
        <w:t>BMC Research Notes</w:t>
      </w:r>
      <w:r w:rsidRPr="00556767">
        <w:rPr>
          <w:rFonts w:ascii="Times New Roman" w:hAnsi="Times New Roman" w:cs="Times New Roman"/>
          <w:lang w:val="en-GB"/>
        </w:rPr>
        <w:t xml:space="preserve">, </w:t>
      </w:r>
      <w:r w:rsidRPr="00556767">
        <w:rPr>
          <w:rFonts w:ascii="Times New Roman" w:hAnsi="Times New Roman" w:cs="Times New Roman"/>
          <w:i/>
          <w:iCs/>
          <w:lang w:val="en-GB"/>
        </w:rPr>
        <w:t>11</w:t>
      </w:r>
      <w:r w:rsidRPr="00556767">
        <w:rPr>
          <w:rFonts w:ascii="Times New Roman" w:hAnsi="Times New Roman" w:cs="Times New Roman"/>
          <w:lang w:val="en-GB"/>
        </w:rPr>
        <w:t>(1), 1–7. https://doi.org/10.1186/s13104-018-3541-0</w:t>
      </w:r>
    </w:p>
    <w:p w14:paraId="02F8F419" w14:textId="77777777" w:rsidR="001640D8" w:rsidRPr="001640D8" w:rsidRDefault="001640D8" w:rsidP="001640D8">
      <w:pPr>
        <w:pStyle w:val="Prrafodelista"/>
        <w:numPr>
          <w:ilvl w:val="0"/>
          <w:numId w:val="15"/>
        </w:numPr>
        <w:spacing w:line="360" w:lineRule="auto"/>
        <w:rPr>
          <w:rFonts w:ascii="Times New Roman" w:hAnsi="Times New Roman" w:cs="Times New Roman"/>
          <w:sz w:val="24"/>
          <w:szCs w:val="24"/>
        </w:rPr>
      </w:pPr>
      <w:r w:rsidRPr="001640D8">
        <w:rPr>
          <w:rFonts w:ascii="Times New Roman" w:hAnsi="Times New Roman" w:cs="Times New Roman"/>
          <w:color w:val="222222"/>
          <w:shd w:val="clear" w:color="auto" w:fill="FFFFFF"/>
          <w:lang w:val="en-US"/>
        </w:rPr>
        <w:t>Jere, K. C., Hungerford, D., Bar-</w:t>
      </w:r>
      <w:proofErr w:type="spellStart"/>
      <w:r w:rsidRPr="001640D8">
        <w:rPr>
          <w:rFonts w:ascii="Times New Roman" w:hAnsi="Times New Roman" w:cs="Times New Roman"/>
          <w:color w:val="222222"/>
          <w:shd w:val="clear" w:color="auto" w:fill="FFFFFF"/>
          <w:lang w:val="en-US"/>
        </w:rPr>
        <w:t>zeev</w:t>
      </w:r>
      <w:proofErr w:type="spellEnd"/>
      <w:r w:rsidRPr="001640D8">
        <w:rPr>
          <w:rFonts w:ascii="Times New Roman" w:hAnsi="Times New Roman" w:cs="Times New Roman"/>
          <w:color w:val="222222"/>
          <w:shd w:val="clear" w:color="auto" w:fill="FFFFFF"/>
          <w:lang w:val="en-US"/>
        </w:rPr>
        <w:t xml:space="preserve">, N., </w:t>
      </w:r>
      <w:proofErr w:type="spellStart"/>
      <w:r w:rsidRPr="001640D8">
        <w:rPr>
          <w:rFonts w:ascii="Times New Roman" w:hAnsi="Times New Roman" w:cs="Times New Roman"/>
          <w:color w:val="222222"/>
          <w:shd w:val="clear" w:color="auto" w:fill="FFFFFF"/>
          <w:lang w:val="en-US"/>
        </w:rPr>
        <w:t>Kanjerwa</w:t>
      </w:r>
      <w:proofErr w:type="spellEnd"/>
      <w:r w:rsidRPr="001640D8">
        <w:rPr>
          <w:rFonts w:ascii="Times New Roman" w:hAnsi="Times New Roman" w:cs="Times New Roman"/>
          <w:color w:val="222222"/>
          <w:shd w:val="clear" w:color="auto" w:fill="FFFFFF"/>
          <w:lang w:val="en-US"/>
        </w:rPr>
        <w:t xml:space="preserve">, O., </w:t>
      </w:r>
      <w:proofErr w:type="spellStart"/>
      <w:r w:rsidRPr="001640D8">
        <w:rPr>
          <w:rFonts w:ascii="Times New Roman" w:hAnsi="Times New Roman" w:cs="Times New Roman"/>
          <w:color w:val="222222"/>
          <w:shd w:val="clear" w:color="auto" w:fill="FFFFFF"/>
          <w:lang w:val="en-US"/>
        </w:rPr>
        <w:t>Houpt</w:t>
      </w:r>
      <w:proofErr w:type="spellEnd"/>
      <w:r w:rsidRPr="001640D8">
        <w:rPr>
          <w:rFonts w:ascii="Times New Roman" w:hAnsi="Times New Roman" w:cs="Times New Roman"/>
          <w:color w:val="222222"/>
          <w:shd w:val="clear" w:color="auto" w:fill="FFFFFF"/>
          <w:lang w:val="en-US"/>
        </w:rPr>
        <w:t xml:space="preserve">, E. R., </w:t>
      </w:r>
      <w:proofErr w:type="spellStart"/>
      <w:r w:rsidRPr="001640D8">
        <w:rPr>
          <w:rFonts w:ascii="Times New Roman" w:hAnsi="Times New Roman" w:cs="Times New Roman"/>
          <w:color w:val="222222"/>
          <w:shd w:val="clear" w:color="auto" w:fill="FFFFFF"/>
          <w:lang w:val="en-US"/>
        </w:rPr>
        <w:t>Operario</w:t>
      </w:r>
      <w:proofErr w:type="spellEnd"/>
      <w:r w:rsidRPr="001640D8">
        <w:rPr>
          <w:rFonts w:ascii="Times New Roman" w:hAnsi="Times New Roman" w:cs="Times New Roman"/>
          <w:color w:val="222222"/>
          <w:shd w:val="clear" w:color="auto" w:fill="FFFFFF"/>
          <w:lang w:val="en-US"/>
        </w:rPr>
        <w:t xml:space="preserve">, D. J., … Building, R. R. (2000). Long noncoding RNA JPX correlates with poor prognosis and tumor progression in non-small cell lung cancer by interacting with miR-145-5p and CCND2. </w:t>
      </w:r>
      <w:r w:rsidRPr="001640D8">
        <w:rPr>
          <w:rFonts w:ascii="Times New Roman" w:hAnsi="Times New Roman" w:cs="Times New Roman"/>
          <w:color w:val="222222"/>
          <w:shd w:val="clear" w:color="auto" w:fill="FFFFFF"/>
        </w:rPr>
        <w:t xml:space="preserve">Oxford </w:t>
      </w:r>
      <w:proofErr w:type="spellStart"/>
      <w:r w:rsidRPr="001640D8">
        <w:rPr>
          <w:rFonts w:ascii="Times New Roman" w:hAnsi="Times New Roman" w:cs="Times New Roman"/>
          <w:color w:val="222222"/>
          <w:shd w:val="clear" w:color="auto" w:fill="FFFFFF"/>
        </w:rPr>
        <w:t>University</w:t>
      </w:r>
      <w:proofErr w:type="spellEnd"/>
      <w:r w:rsidRPr="001640D8">
        <w:rPr>
          <w:rFonts w:ascii="Times New Roman" w:hAnsi="Times New Roman" w:cs="Times New Roman"/>
          <w:color w:val="222222"/>
          <w:shd w:val="clear" w:color="auto" w:fill="FFFFFF"/>
        </w:rPr>
        <w:t xml:space="preserve"> </w:t>
      </w:r>
      <w:proofErr w:type="spellStart"/>
      <w:r w:rsidRPr="001640D8">
        <w:rPr>
          <w:rFonts w:ascii="Times New Roman" w:hAnsi="Times New Roman" w:cs="Times New Roman"/>
          <w:color w:val="222222"/>
          <w:shd w:val="clear" w:color="auto" w:fill="FFFFFF"/>
        </w:rPr>
        <w:t>Press</w:t>
      </w:r>
      <w:proofErr w:type="spellEnd"/>
      <w:r w:rsidRPr="001640D8">
        <w:rPr>
          <w:rFonts w:ascii="Times New Roman" w:hAnsi="Times New Roman" w:cs="Times New Roman"/>
          <w:color w:val="222222"/>
          <w:shd w:val="clear" w:color="auto" w:fill="FFFFFF"/>
        </w:rPr>
        <w:t>, 1–33.</w:t>
      </w:r>
      <w:r w:rsidRPr="001640D8">
        <w:rPr>
          <w:rStyle w:val="apple-converted-space"/>
          <w:rFonts w:ascii="Times New Roman" w:hAnsi="Times New Roman" w:cs="Times New Roman"/>
          <w:color w:val="222222"/>
          <w:shd w:val="clear" w:color="auto" w:fill="FFFFFF"/>
        </w:rPr>
        <w:t> </w:t>
      </w:r>
      <w:hyperlink r:id="rId35" w:tgtFrame="_blank" w:history="1">
        <w:r w:rsidRPr="001640D8">
          <w:rPr>
            <w:rStyle w:val="Hipervnculo"/>
            <w:rFonts w:ascii="Times New Roman" w:eastAsiaTheme="majorEastAsia" w:hAnsi="Times New Roman" w:cs="Times New Roman"/>
            <w:color w:val="1155CC"/>
          </w:rPr>
          <w:t>https://doi.org/10.1093/jas/sky123/4962501</w:t>
        </w:r>
      </w:hyperlink>
    </w:p>
    <w:p w14:paraId="2F812849" w14:textId="77777777" w:rsidR="00556767" w:rsidRPr="00556767" w:rsidRDefault="00556767" w:rsidP="00153EBC">
      <w:pPr>
        <w:pStyle w:val="Prrafodelista"/>
        <w:numPr>
          <w:ilvl w:val="0"/>
          <w:numId w:val="15"/>
        </w:numPr>
        <w:spacing w:line="360" w:lineRule="auto"/>
        <w:rPr>
          <w:rFonts w:ascii="Times New Roman" w:hAnsi="Times New Roman" w:cs="Times New Roman"/>
        </w:rPr>
      </w:pPr>
      <w:r w:rsidRPr="00556767">
        <w:rPr>
          <w:rFonts w:ascii="Times New Roman" w:hAnsi="Times New Roman" w:cs="Times New Roman"/>
        </w:rPr>
        <w:t xml:space="preserve">Catherine Sánchez, N. (2015). Conociendo y comprendiendo la célula cancerosa: Fisiopatología del cáncer. </w:t>
      </w:r>
      <w:r w:rsidRPr="00556767">
        <w:rPr>
          <w:rFonts w:ascii="Times New Roman" w:hAnsi="Times New Roman" w:cs="Times New Roman"/>
          <w:i/>
          <w:iCs/>
        </w:rPr>
        <w:t>Revista Médica Clínica Las Condes</w:t>
      </w:r>
      <w:r w:rsidRPr="00556767">
        <w:rPr>
          <w:rFonts w:ascii="Times New Roman" w:hAnsi="Times New Roman" w:cs="Times New Roman"/>
        </w:rPr>
        <w:t xml:space="preserve">, </w:t>
      </w:r>
      <w:r w:rsidRPr="00556767">
        <w:rPr>
          <w:rFonts w:ascii="Times New Roman" w:hAnsi="Times New Roman" w:cs="Times New Roman"/>
          <w:i/>
          <w:iCs/>
        </w:rPr>
        <w:t>24</w:t>
      </w:r>
      <w:r w:rsidRPr="00556767">
        <w:rPr>
          <w:rFonts w:ascii="Times New Roman" w:hAnsi="Times New Roman" w:cs="Times New Roman"/>
        </w:rPr>
        <w:t>(4), 553–562. https://doi.org/10.1016/s0716-8640(13)70659-x</w:t>
      </w:r>
    </w:p>
    <w:p w14:paraId="08F34A92" w14:textId="77777777" w:rsidR="00556767" w:rsidRPr="00556767" w:rsidRDefault="00556767" w:rsidP="00153EBC">
      <w:pPr>
        <w:pStyle w:val="Prrafodelista"/>
        <w:numPr>
          <w:ilvl w:val="0"/>
          <w:numId w:val="15"/>
        </w:numPr>
        <w:spacing w:line="360" w:lineRule="auto"/>
        <w:rPr>
          <w:rFonts w:ascii="Times New Roman" w:hAnsi="Times New Roman" w:cs="Times New Roman"/>
          <w:lang w:val="en-GB"/>
        </w:rPr>
      </w:pPr>
      <w:r w:rsidRPr="00556767">
        <w:rPr>
          <w:rFonts w:ascii="Times New Roman" w:hAnsi="Times New Roman" w:cs="Times New Roman"/>
          <w:lang w:val="en-GB"/>
        </w:rPr>
        <w:t xml:space="preserve">Chen, S. L., Ma, M., Yan, L., </w:t>
      </w:r>
      <w:proofErr w:type="spellStart"/>
      <w:r w:rsidRPr="00556767">
        <w:rPr>
          <w:rFonts w:ascii="Times New Roman" w:hAnsi="Times New Roman" w:cs="Times New Roman"/>
          <w:lang w:val="en-GB"/>
        </w:rPr>
        <w:t>Xiong</w:t>
      </w:r>
      <w:proofErr w:type="spellEnd"/>
      <w:r w:rsidRPr="00556767">
        <w:rPr>
          <w:rFonts w:ascii="Times New Roman" w:hAnsi="Times New Roman" w:cs="Times New Roman"/>
          <w:lang w:val="en-GB"/>
        </w:rPr>
        <w:t xml:space="preserve">, S. H., Liu, Z., Li, S., … </w:t>
      </w:r>
      <w:proofErr w:type="spellStart"/>
      <w:r w:rsidRPr="00556767">
        <w:rPr>
          <w:rFonts w:ascii="Times New Roman" w:hAnsi="Times New Roman" w:cs="Times New Roman"/>
          <w:lang w:val="en-GB"/>
        </w:rPr>
        <w:t>Zuo</w:t>
      </w:r>
      <w:proofErr w:type="spellEnd"/>
      <w:r w:rsidRPr="00556767">
        <w:rPr>
          <w:rFonts w:ascii="Times New Roman" w:hAnsi="Times New Roman" w:cs="Times New Roman"/>
          <w:lang w:val="en-GB"/>
        </w:rPr>
        <w:t xml:space="preserve">, C. H. (2019). [Clinical significance of </w:t>
      </w:r>
      <w:proofErr w:type="spellStart"/>
      <w:r w:rsidRPr="00556767">
        <w:rPr>
          <w:rFonts w:ascii="Times New Roman" w:hAnsi="Times New Roman" w:cs="Times New Roman"/>
          <w:lang w:val="en-GB"/>
        </w:rPr>
        <w:t>exosomal</w:t>
      </w:r>
      <w:proofErr w:type="spellEnd"/>
      <w:r w:rsidRPr="00556767">
        <w:rPr>
          <w:rFonts w:ascii="Times New Roman" w:hAnsi="Times New Roman" w:cs="Times New Roman"/>
          <w:lang w:val="en-GB"/>
        </w:rPr>
        <w:t xml:space="preserve"> miR-1231 in pancreatic cancer]. </w:t>
      </w:r>
      <w:proofErr w:type="spellStart"/>
      <w:r w:rsidRPr="00556767">
        <w:rPr>
          <w:rFonts w:ascii="Times New Roman" w:hAnsi="Times New Roman" w:cs="Times New Roman"/>
          <w:i/>
          <w:iCs/>
          <w:lang w:val="en-GB"/>
        </w:rPr>
        <w:t>Zhonghua</w:t>
      </w:r>
      <w:proofErr w:type="spellEnd"/>
      <w:r w:rsidRPr="00556767">
        <w:rPr>
          <w:rFonts w:ascii="Times New Roman" w:hAnsi="Times New Roman" w:cs="Times New Roman"/>
          <w:i/>
          <w:iCs/>
          <w:lang w:val="en-GB"/>
        </w:rPr>
        <w:t xml:space="preserve"> Zhong Liu Za </w:t>
      </w:r>
      <w:proofErr w:type="spellStart"/>
      <w:r w:rsidRPr="00556767">
        <w:rPr>
          <w:rFonts w:ascii="Times New Roman" w:hAnsi="Times New Roman" w:cs="Times New Roman"/>
          <w:i/>
          <w:iCs/>
          <w:lang w:val="en-GB"/>
        </w:rPr>
        <w:t>Zhi</w:t>
      </w:r>
      <w:proofErr w:type="spellEnd"/>
      <w:r w:rsidRPr="00556767">
        <w:rPr>
          <w:rFonts w:ascii="Times New Roman" w:hAnsi="Times New Roman" w:cs="Times New Roman"/>
          <w:i/>
          <w:iCs/>
          <w:lang w:val="en-GB"/>
        </w:rPr>
        <w:t xml:space="preserve"> [Chinese Journal of Oncology]</w:t>
      </w:r>
      <w:r w:rsidRPr="00556767">
        <w:rPr>
          <w:rFonts w:ascii="Times New Roman" w:hAnsi="Times New Roman" w:cs="Times New Roman"/>
          <w:lang w:val="en-GB"/>
        </w:rPr>
        <w:t xml:space="preserve">, </w:t>
      </w:r>
      <w:r w:rsidRPr="00556767">
        <w:rPr>
          <w:rFonts w:ascii="Times New Roman" w:hAnsi="Times New Roman" w:cs="Times New Roman"/>
          <w:i/>
          <w:iCs/>
          <w:lang w:val="en-GB"/>
        </w:rPr>
        <w:t>41</w:t>
      </w:r>
      <w:r w:rsidRPr="00556767">
        <w:rPr>
          <w:rFonts w:ascii="Times New Roman" w:hAnsi="Times New Roman" w:cs="Times New Roman"/>
          <w:lang w:val="en-GB"/>
        </w:rPr>
        <w:t>(1), 46–49. https://doi.org/10.3760/cma.j.issn.0253-3766.2019.01.008</w:t>
      </w:r>
    </w:p>
    <w:p w14:paraId="7880728A" w14:textId="77777777" w:rsidR="00556767" w:rsidRPr="00556767" w:rsidRDefault="00556767" w:rsidP="00153EBC">
      <w:pPr>
        <w:pStyle w:val="Prrafodelista"/>
        <w:numPr>
          <w:ilvl w:val="0"/>
          <w:numId w:val="15"/>
        </w:numPr>
        <w:spacing w:line="360" w:lineRule="auto"/>
        <w:rPr>
          <w:rFonts w:ascii="Times New Roman" w:hAnsi="Times New Roman" w:cs="Times New Roman"/>
          <w:lang w:val="en-GB"/>
        </w:rPr>
      </w:pPr>
      <w:r w:rsidRPr="00556767">
        <w:rPr>
          <w:rFonts w:ascii="Times New Roman" w:hAnsi="Times New Roman" w:cs="Times New Roman"/>
          <w:lang w:val="en-GB"/>
        </w:rPr>
        <w:t xml:space="preserve">Clinton, S. K., Boileau, T. M.-W., &amp; Erdman, J. W. (2004). RESPONSE: Re: Prostate Carcinogenesis in N-methyl-N-nitrosourea (NMU)-Testosterone-Treated Rats Fed Tomato Powder, Lycopene, or Energy-Restricted Diets. </w:t>
      </w:r>
      <w:r w:rsidRPr="00556767">
        <w:rPr>
          <w:rFonts w:ascii="Times New Roman" w:hAnsi="Times New Roman" w:cs="Times New Roman"/>
          <w:i/>
          <w:iCs/>
          <w:lang w:val="en-GB"/>
        </w:rPr>
        <w:t>JNCI Journal of the National Cancer Institute</w:t>
      </w:r>
      <w:r w:rsidRPr="00556767">
        <w:rPr>
          <w:rFonts w:ascii="Times New Roman" w:hAnsi="Times New Roman" w:cs="Times New Roman"/>
          <w:lang w:val="en-GB"/>
        </w:rPr>
        <w:t xml:space="preserve">, </w:t>
      </w:r>
      <w:r w:rsidRPr="00556767">
        <w:rPr>
          <w:rFonts w:ascii="Times New Roman" w:hAnsi="Times New Roman" w:cs="Times New Roman"/>
          <w:i/>
          <w:iCs/>
          <w:lang w:val="en-GB"/>
        </w:rPr>
        <w:t>96</w:t>
      </w:r>
      <w:r w:rsidRPr="00556767">
        <w:rPr>
          <w:rFonts w:ascii="Times New Roman" w:hAnsi="Times New Roman" w:cs="Times New Roman"/>
          <w:lang w:val="en-GB"/>
        </w:rPr>
        <w:t>(7), 554–555. https://doi.org/10.1093/jnci/djh090</w:t>
      </w:r>
    </w:p>
    <w:p w14:paraId="72B71E7A" w14:textId="77777777" w:rsidR="00556767" w:rsidRPr="00556767" w:rsidRDefault="00556767" w:rsidP="00153EBC">
      <w:pPr>
        <w:pStyle w:val="Prrafodelista"/>
        <w:numPr>
          <w:ilvl w:val="0"/>
          <w:numId w:val="15"/>
        </w:numPr>
        <w:spacing w:line="360" w:lineRule="auto"/>
        <w:rPr>
          <w:rFonts w:ascii="Times New Roman" w:hAnsi="Times New Roman" w:cs="Times New Roman"/>
        </w:rPr>
      </w:pPr>
      <w:r w:rsidRPr="00556767">
        <w:rPr>
          <w:rFonts w:ascii="Times New Roman" w:hAnsi="Times New Roman" w:cs="Times New Roman"/>
          <w:lang w:val="en-GB"/>
        </w:rPr>
        <w:t xml:space="preserve">Commons, C., Commons, C., &amp; Commons, C. (n.d.). </w:t>
      </w:r>
      <w:r w:rsidRPr="00556767">
        <w:rPr>
          <w:rFonts w:ascii="Times New Roman" w:hAnsi="Times New Roman" w:cs="Times New Roman"/>
        </w:rPr>
        <w:t xml:space="preserve">Identificación y caracterización funcional de </w:t>
      </w:r>
      <w:proofErr w:type="spellStart"/>
      <w:r w:rsidRPr="00556767">
        <w:rPr>
          <w:rFonts w:ascii="Times New Roman" w:hAnsi="Times New Roman" w:cs="Times New Roman"/>
        </w:rPr>
        <w:t>microRNAs</w:t>
      </w:r>
      <w:proofErr w:type="spellEnd"/>
      <w:r w:rsidRPr="00556767">
        <w:rPr>
          <w:rFonts w:ascii="Times New Roman" w:hAnsi="Times New Roman" w:cs="Times New Roman"/>
        </w:rPr>
        <w:t xml:space="preserve"> en cáncer de mama Tesis Doctoral Andrea Feliciano Aguirre.</w:t>
      </w:r>
    </w:p>
    <w:p w14:paraId="76192262" w14:textId="77777777" w:rsidR="00556767" w:rsidRPr="00556767" w:rsidRDefault="00556767" w:rsidP="00153EBC">
      <w:pPr>
        <w:pStyle w:val="Prrafodelista"/>
        <w:numPr>
          <w:ilvl w:val="0"/>
          <w:numId w:val="15"/>
        </w:numPr>
        <w:spacing w:line="360" w:lineRule="auto"/>
        <w:rPr>
          <w:rFonts w:ascii="Times New Roman" w:hAnsi="Times New Roman" w:cs="Times New Roman"/>
        </w:rPr>
      </w:pPr>
      <w:r w:rsidRPr="00556767">
        <w:rPr>
          <w:rFonts w:ascii="Times New Roman" w:hAnsi="Times New Roman" w:cs="Times New Roman"/>
        </w:rPr>
        <w:t xml:space="preserve">Coss, A. A. (2017). Papel de las vesículas extracelulares en el diagnóstico y patogenia del colangiocarcinoma Tesis presentada por, </w:t>
      </w:r>
      <w:r w:rsidRPr="00556767">
        <w:rPr>
          <w:rFonts w:ascii="Times New Roman" w:hAnsi="Times New Roman" w:cs="Times New Roman"/>
          <w:i/>
          <w:iCs/>
        </w:rPr>
        <w:t>2017</w:t>
      </w:r>
      <w:r w:rsidRPr="00556767">
        <w:rPr>
          <w:rFonts w:ascii="Times New Roman" w:hAnsi="Times New Roman" w:cs="Times New Roman"/>
        </w:rPr>
        <w:t>(c).</w:t>
      </w:r>
    </w:p>
    <w:p w14:paraId="3D48F161" w14:textId="77777777" w:rsidR="00556767" w:rsidRPr="00556767" w:rsidRDefault="00556767" w:rsidP="00153EBC">
      <w:pPr>
        <w:pStyle w:val="Prrafodelista"/>
        <w:numPr>
          <w:ilvl w:val="0"/>
          <w:numId w:val="15"/>
        </w:numPr>
        <w:spacing w:line="360" w:lineRule="auto"/>
        <w:rPr>
          <w:rFonts w:ascii="Times New Roman" w:hAnsi="Times New Roman" w:cs="Times New Roman"/>
          <w:lang w:val="en-GB"/>
        </w:rPr>
      </w:pPr>
      <w:proofErr w:type="spellStart"/>
      <w:r w:rsidRPr="00556767">
        <w:rPr>
          <w:rFonts w:ascii="Times New Roman" w:hAnsi="Times New Roman" w:cs="Times New Roman"/>
        </w:rPr>
        <w:lastRenderedPageBreak/>
        <w:t>Curti</w:t>
      </w:r>
      <w:proofErr w:type="spellEnd"/>
      <w:r w:rsidRPr="00556767">
        <w:rPr>
          <w:rFonts w:ascii="Times New Roman" w:hAnsi="Times New Roman" w:cs="Times New Roman"/>
        </w:rPr>
        <w:t xml:space="preserve">, V., Di Lorenzo, A., </w:t>
      </w:r>
      <w:proofErr w:type="spellStart"/>
      <w:r w:rsidRPr="00556767">
        <w:rPr>
          <w:rFonts w:ascii="Times New Roman" w:hAnsi="Times New Roman" w:cs="Times New Roman"/>
        </w:rPr>
        <w:t>Dacrema</w:t>
      </w:r>
      <w:proofErr w:type="spellEnd"/>
      <w:r w:rsidRPr="00556767">
        <w:rPr>
          <w:rFonts w:ascii="Times New Roman" w:hAnsi="Times New Roman" w:cs="Times New Roman"/>
        </w:rPr>
        <w:t xml:space="preserve">, M., Xiao, J., </w:t>
      </w:r>
      <w:proofErr w:type="spellStart"/>
      <w:r w:rsidRPr="00556767">
        <w:rPr>
          <w:rFonts w:ascii="Times New Roman" w:hAnsi="Times New Roman" w:cs="Times New Roman"/>
        </w:rPr>
        <w:t>Nabavi</w:t>
      </w:r>
      <w:proofErr w:type="spellEnd"/>
      <w:r w:rsidRPr="00556767">
        <w:rPr>
          <w:rFonts w:ascii="Times New Roman" w:hAnsi="Times New Roman" w:cs="Times New Roman"/>
        </w:rPr>
        <w:t xml:space="preserve">, S. M., &amp; </w:t>
      </w:r>
      <w:proofErr w:type="spellStart"/>
      <w:r w:rsidRPr="00556767">
        <w:rPr>
          <w:rFonts w:ascii="Times New Roman" w:hAnsi="Times New Roman" w:cs="Times New Roman"/>
        </w:rPr>
        <w:t>Daglia</w:t>
      </w:r>
      <w:proofErr w:type="spellEnd"/>
      <w:r w:rsidRPr="00556767">
        <w:rPr>
          <w:rFonts w:ascii="Times New Roman" w:hAnsi="Times New Roman" w:cs="Times New Roman"/>
        </w:rPr>
        <w:t xml:space="preserve">, M. (2017). </w:t>
      </w:r>
      <w:r w:rsidRPr="00556767">
        <w:rPr>
          <w:rFonts w:ascii="Times New Roman" w:hAnsi="Times New Roman" w:cs="Times New Roman"/>
          <w:lang w:val="en-GB"/>
        </w:rPr>
        <w:t xml:space="preserve">In vitro polyphenol effects on apoptosis: An update of literature data. </w:t>
      </w:r>
      <w:r w:rsidRPr="00556767">
        <w:rPr>
          <w:rFonts w:ascii="Times New Roman" w:hAnsi="Times New Roman" w:cs="Times New Roman"/>
          <w:i/>
          <w:iCs/>
          <w:lang w:val="en-GB"/>
        </w:rPr>
        <w:t>Seminars in Cancer Biology</w:t>
      </w:r>
      <w:r w:rsidRPr="00556767">
        <w:rPr>
          <w:rFonts w:ascii="Times New Roman" w:hAnsi="Times New Roman" w:cs="Times New Roman"/>
          <w:lang w:val="en-GB"/>
        </w:rPr>
        <w:t xml:space="preserve">, </w:t>
      </w:r>
      <w:r w:rsidRPr="00556767">
        <w:rPr>
          <w:rFonts w:ascii="Times New Roman" w:hAnsi="Times New Roman" w:cs="Times New Roman"/>
          <w:i/>
          <w:iCs/>
          <w:lang w:val="en-GB"/>
        </w:rPr>
        <w:t>46</w:t>
      </w:r>
      <w:r w:rsidRPr="00556767">
        <w:rPr>
          <w:rFonts w:ascii="Times New Roman" w:hAnsi="Times New Roman" w:cs="Times New Roman"/>
          <w:lang w:val="en-GB"/>
        </w:rPr>
        <w:t>, 119–131. https://doi.org/10.1016/j.semcancer.2017.08.005</w:t>
      </w:r>
    </w:p>
    <w:p w14:paraId="3260DFBE" w14:textId="77777777" w:rsidR="00556767" w:rsidRPr="00556767" w:rsidRDefault="00556767" w:rsidP="00153EBC">
      <w:pPr>
        <w:pStyle w:val="Prrafodelista"/>
        <w:numPr>
          <w:ilvl w:val="0"/>
          <w:numId w:val="15"/>
        </w:numPr>
        <w:spacing w:line="360" w:lineRule="auto"/>
        <w:rPr>
          <w:rFonts w:ascii="Times New Roman" w:hAnsi="Times New Roman" w:cs="Times New Roman"/>
          <w:lang w:val="en-GB"/>
        </w:rPr>
      </w:pPr>
      <w:r w:rsidRPr="00556767">
        <w:rPr>
          <w:rFonts w:ascii="Times New Roman" w:hAnsi="Times New Roman" w:cs="Times New Roman"/>
        </w:rPr>
        <w:t xml:space="preserve">De </w:t>
      </w:r>
      <w:proofErr w:type="spellStart"/>
      <w:r w:rsidRPr="00556767">
        <w:rPr>
          <w:rFonts w:ascii="Times New Roman" w:hAnsi="Times New Roman" w:cs="Times New Roman"/>
        </w:rPr>
        <w:t>Sá</w:t>
      </w:r>
      <w:proofErr w:type="spellEnd"/>
      <w:r w:rsidRPr="00556767">
        <w:rPr>
          <w:rFonts w:ascii="Times New Roman" w:hAnsi="Times New Roman" w:cs="Times New Roman"/>
        </w:rPr>
        <w:t xml:space="preserve"> Junior, P. L., </w:t>
      </w:r>
      <w:proofErr w:type="spellStart"/>
      <w:r w:rsidRPr="00556767">
        <w:rPr>
          <w:rFonts w:ascii="Times New Roman" w:hAnsi="Times New Roman" w:cs="Times New Roman"/>
        </w:rPr>
        <w:t>Câmara</w:t>
      </w:r>
      <w:proofErr w:type="spellEnd"/>
      <w:r w:rsidRPr="00556767">
        <w:rPr>
          <w:rFonts w:ascii="Times New Roman" w:hAnsi="Times New Roman" w:cs="Times New Roman"/>
        </w:rPr>
        <w:t xml:space="preserve">, D. A. D., </w:t>
      </w:r>
      <w:proofErr w:type="spellStart"/>
      <w:r w:rsidRPr="00556767">
        <w:rPr>
          <w:rFonts w:ascii="Times New Roman" w:hAnsi="Times New Roman" w:cs="Times New Roman"/>
        </w:rPr>
        <w:t>Porcacchia</w:t>
      </w:r>
      <w:proofErr w:type="spellEnd"/>
      <w:r w:rsidRPr="00556767">
        <w:rPr>
          <w:rFonts w:ascii="Times New Roman" w:hAnsi="Times New Roman" w:cs="Times New Roman"/>
        </w:rPr>
        <w:t xml:space="preserve">, A. S., Fonseca, P. M. M., Jorge, S. D., Araldi, R. P., &amp; Ferreira, A. K. (2017). </w:t>
      </w:r>
      <w:r w:rsidRPr="00556767">
        <w:rPr>
          <w:rFonts w:ascii="Times New Roman" w:hAnsi="Times New Roman" w:cs="Times New Roman"/>
          <w:lang w:val="en-GB"/>
        </w:rPr>
        <w:t xml:space="preserve">The Roles of ROS in Cancer Heterogeneity and Therapy. </w:t>
      </w:r>
      <w:r w:rsidRPr="00556767">
        <w:rPr>
          <w:rFonts w:ascii="Times New Roman" w:hAnsi="Times New Roman" w:cs="Times New Roman"/>
          <w:i/>
          <w:iCs/>
          <w:lang w:val="en-GB"/>
        </w:rPr>
        <w:t>Oxidative Medicine and Cellular Longevity</w:t>
      </w:r>
      <w:r w:rsidRPr="00556767">
        <w:rPr>
          <w:rFonts w:ascii="Times New Roman" w:hAnsi="Times New Roman" w:cs="Times New Roman"/>
          <w:lang w:val="en-GB"/>
        </w:rPr>
        <w:t xml:space="preserve">, </w:t>
      </w:r>
      <w:r w:rsidRPr="00556767">
        <w:rPr>
          <w:rFonts w:ascii="Times New Roman" w:hAnsi="Times New Roman" w:cs="Times New Roman"/>
          <w:i/>
          <w:iCs/>
          <w:lang w:val="en-GB"/>
        </w:rPr>
        <w:t>2017</w:t>
      </w:r>
      <w:r w:rsidRPr="00556767">
        <w:rPr>
          <w:rFonts w:ascii="Times New Roman" w:hAnsi="Times New Roman" w:cs="Times New Roman"/>
          <w:lang w:val="en-GB"/>
        </w:rPr>
        <w:t>. https://doi.org/10.1155/2017/2467940</w:t>
      </w:r>
    </w:p>
    <w:p w14:paraId="49745D21" w14:textId="77777777" w:rsidR="00556767" w:rsidRPr="00556767" w:rsidRDefault="00556767" w:rsidP="00153EBC">
      <w:pPr>
        <w:pStyle w:val="Prrafodelista"/>
        <w:numPr>
          <w:ilvl w:val="0"/>
          <w:numId w:val="15"/>
        </w:numPr>
        <w:spacing w:line="360" w:lineRule="auto"/>
        <w:rPr>
          <w:rFonts w:ascii="Times New Roman" w:hAnsi="Times New Roman" w:cs="Times New Roman"/>
          <w:lang w:val="en-GB"/>
        </w:rPr>
      </w:pPr>
      <w:proofErr w:type="spellStart"/>
      <w:r w:rsidRPr="00556767">
        <w:rPr>
          <w:rFonts w:ascii="Times New Roman" w:hAnsi="Times New Roman" w:cs="Times New Roman"/>
        </w:rPr>
        <w:t>Ferruelo</w:t>
      </w:r>
      <w:proofErr w:type="spellEnd"/>
      <w:r w:rsidRPr="00556767">
        <w:rPr>
          <w:rFonts w:ascii="Times New Roman" w:hAnsi="Times New Roman" w:cs="Times New Roman"/>
        </w:rPr>
        <w:t xml:space="preserve">, A., De Las Heras, M. M., Redondo, C., Ramón De Fata, F., Romero, I., &amp; Angulo, J. C. (2014). </w:t>
      </w:r>
      <w:r w:rsidRPr="00556767">
        <w:rPr>
          <w:rFonts w:ascii="Times New Roman" w:hAnsi="Times New Roman" w:cs="Times New Roman"/>
          <w:lang w:val="en-GB"/>
        </w:rPr>
        <w:t xml:space="preserve">Wine Polyphenols Exert </w:t>
      </w:r>
      <w:proofErr w:type="spellStart"/>
      <w:r w:rsidRPr="00556767">
        <w:rPr>
          <w:rFonts w:ascii="Times New Roman" w:hAnsi="Times New Roman" w:cs="Times New Roman"/>
          <w:lang w:val="en-GB"/>
        </w:rPr>
        <w:t>Antineoplasic</w:t>
      </w:r>
      <w:proofErr w:type="spellEnd"/>
      <w:r w:rsidRPr="00556767">
        <w:rPr>
          <w:rFonts w:ascii="Times New Roman" w:hAnsi="Times New Roman" w:cs="Times New Roman"/>
          <w:lang w:val="en-GB"/>
        </w:rPr>
        <w:t xml:space="preserve"> Effect on Androgen Resistant PC-3 Cell Line Through the Inhibition of the Transcriptional Activity of COX-2 Promoter Mediated by NF-k</w:t>
      </w:r>
      <w:r w:rsidRPr="00556767">
        <w:rPr>
          <w:rFonts w:ascii="Times New Roman" w:hAnsi="Times New Roman" w:cs="Times New Roman"/>
        </w:rPr>
        <w:t>β</w:t>
      </w:r>
      <w:r w:rsidRPr="00556767">
        <w:rPr>
          <w:rFonts w:ascii="Times New Roman" w:hAnsi="Times New Roman" w:cs="Times New Roman"/>
          <w:lang w:val="en-GB"/>
        </w:rPr>
        <w:t xml:space="preserve">. </w:t>
      </w:r>
      <w:proofErr w:type="spellStart"/>
      <w:r w:rsidRPr="00556767">
        <w:rPr>
          <w:rFonts w:ascii="Times New Roman" w:hAnsi="Times New Roman" w:cs="Times New Roman"/>
          <w:i/>
          <w:iCs/>
          <w:lang w:val="en-GB"/>
        </w:rPr>
        <w:t>Actas</w:t>
      </w:r>
      <w:proofErr w:type="spellEnd"/>
      <w:r w:rsidRPr="00556767">
        <w:rPr>
          <w:rFonts w:ascii="Times New Roman" w:hAnsi="Times New Roman" w:cs="Times New Roman"/>
          <w:i/>
          <w:iCs/>
          <w:lang w:val="en-GB"/>
        </w:rPr>
        <w:t xml:space="preserve"> </w:t>
      </w:r>
      <w:proofErr w:type="spellStart"/>
      <w:r w:rsidRPr="00556767">
        <w:rPr>
          <w:rFonts w:ascii="Times New Roman" w:hAnsi="Times New Roman" w:cs="Times New Roman"/>
          <w:i/>
          <w:iCs/>
          <w:lang w:val="en-GB"/>
        </w:rPr>
        <w:t>Urologicas</w:t>
      </w:r>
      <w:proofErr w:type="spellEnd"/>
      <w:r w:rsidRPr="00556767">
        <w:rPr>
          <w:rFonts w:ascii="Times New Roman" w:hAnsi="Times New Roman" w:cs="Times New Roman"/>
          <w:i/>
          <w:iCs/>
          <w:lang w:val="en-GB"/>
        </w:rPr>
        <w:t xml:space="preserve"> </w:t>
      </w:r>
      <w:proofErr w:type="spellStart"/>
      <w:r w:rsidRPr="00556767">
        <w:rPr>
          <w:rFonts w:ascii="Times New Roman" w:hAnsi="Times New Roman" w:cs="Times New Roman"/>
          <w:i/>
          <w:iCs/>
          <w:lang w:val="en-GB"/>
        </w:rPr>
        <w:t>Espanolas</w:t>
      </w:r>
      <w:proofErr w:type="spellEnd"/>
      <w:r w:rsidRPr="00556767">
        <w:rPr>
          <w:rFonts w:ascii="Times New Roman" w:hAnsi="Times New Roman" w:cs="Times New Roman"/>
          <w:lang w:val="en-GB"/>
        </w:rPr>
        <w:t xml:space="preserve">, </w:t>
      </w:r>
      <w:r w:rsidRPr="00556767">
        <w:rPr>
          <w:rFonts w:ascii="Times New Roman" w:hAnsi="Times New Roman" w:cs="Times New Roman"/>
          <w:i/>
          <w:iCs/>
          <w:lang w:val="en-GB"/>
        </w:rPr>
        <w:t>38</w:t>
      </w:r>
      <w:r w:rsidRPr="00556767">
        <w:rPr>
          <w:rFonts w:ascii="Times New Roman" w:hAnsi="Times New Roman" w:cs="Times New Roman"/>
          <w:lang w:val="en-GB"/>
        </w:rPr>
        <w:t>(7), 429–437. https://doi.org/10.1016/j.acuro.2014.02.017</w:t>
      </w:r>
    </w:p>
    <w:p w14:paraId="1025A46A" w14:textId="77777777" w:rsidR="00556767" w:rsidRPr="00556767" w:rsidRDefault="00556767" w:rsidP="00153EBC">
      <w:pPr>
        <w:pStyle w:val="Prrafodelista"/>
        <w:numPr>
          <w:ilvl w:val="0"/>
          <w:numId w:val="15"/>
        </w:numPr>
        <w:spacing w:line="360" w:lineRule="auto"/>
        <w:rPr>
          <w:rFonts w:ascii="Times New Roman" w:hAnsi="Times New Roman" w:cs="Times New Roman"/>
          <w:lang w:val="en-GB"/>
        </w:rPr>
      </w:pPr>
      <w:proofErr w:type="spellStart"/>
      <w:r w:rsidRPr="00556767">
        <w:rPr>
          <w:rFonts w:ascii="Times New Roman" w:hAnsi="Times New Roman" w:cs="Times New Roman"/>
          <w:lang w:val="en-GB"/>
        </w:rPr>
        <w:t>Fomicheva</w:t>
      </w:r>
      <w:proofErr w:type="spellEnd"/>
      <w:r w:rsidRPr="00556767">
        <w:rPr>
          <w:rFonts w:ascii="Times New Roman" w:hAnsi="Times New Roman" w:cs="Times New Roman"/>
          <w:lang w:val="en-GB"/>
        </w:rPr>
        <w:t xml:space="preserve">, K. A., </w:t>
      </w:r>
      <w:proofErr w:type="spellStart"/>
      <w:r w:rsidRPr="00556767">
        <w:rPr>
          <w:rFonts w:ascii="Times New Roman" w:hAnsi="Times New Roman" w:cs="Times New Roman"/>
          <w:lang w:val="en-GB"/>
        </w:rPr>
        <w:t>Osip’yants</w:t>
      </w:r>
      <w:proofErr w:type="spellEnd"/>
      <w:r w:rsidRPr="00556767">
        <w:rPr>
          <w:rFonts w:ascii="Times New Roman" w:hAnsi="Times New Roman" w:cs="Times New Roman"/>
          <w:lang w:val="en-GB"/>
        </w:rPr>
        <w:t xml:space="preserve">, A. I., Knyazev, E. N., </w:t>
      </w:r>
      <w:proofErr w:type="spellStart"/>
      <w:r w:rsidRPr="00556767">
        <w:rPr>
          <w:rFonts w:ascii="Times New Roman" w:hAnsi="Times New Roman" w:cs="Times New Roman"/>
          <w:lang w:val="en-GB"/>
        </w:rPr>
        <w:t>Samatov</w:t>
      </w:r>
      <w:proofErr w:type="spellEnd"/>
      <w:r w:rsidRPr="00556767">
        <w:rPr>
          <w:rFonts w:ascii="Times New Roman" w:hAnsi="Times New Roman" w:cs="Times New Roman"/>
          <w:lang w:val="en-GB"/>
        </w:rPr>
        <w:t xml:space="preserve">, T. R., &amp; </w:t>
      </w:r>
      <w:proofErr w:type="spellStart"/>
      <w:r w:rsidRPr="00556767">
        <w:rPr>
          <w:rFonts w:ascii="Times New Roman" w:hAnsi="Times New Roman" w:cs="Times New Roman"/>
          <w:lang w:val="en-GB"/>
        </w:rPr>
        <w:t>Shkurnikov</w:t>
      </w:r>
      <w:proofErr w:type="spellEnd"/>
      <w:r w:rsidRPr="00556767">
        <w:rPr>
          <w:rFonts w:ascii="Times New Roman" w:hAnsi="Times New Roman" w:cs="Times New Roman"/>
          <w:lang w:val="en-GB"/>
        </w:rPr>
        <w:t xml:space="preserve">, M. Y. (2017). Detection of potential metastatic prostate cancer circulating biomarkers by comparison of miRNA profiles in DU145 cells and culture medium. </w:t>
      </w:r>
      <w:r w:rsidRPr="00556767">
        <w:rPr>
          <w:rFonts w:ascii="Times New Roman" w:hAnsi="Times New Roman" w:cs="Times New Roman"/>
          <w:i/>
          <w:iCs/>
          <w:lang w:val="en-GB"/>
        </w:rPr>
        <w:t>Bulletin of Experimental Biology and Medicine</w:t>
      </w:r>
      <w:r w:rsidRPr="00556767">
        <w:rPr>
          <w:rFonts w:ascii="Times New Roman" w:hAnsi="Times New Roman" w:cs="Times New Roman"/>
          <w:lang w:val="en-GB"/>
        </w:rPr>
        <w:t xml:space="preserve">, </w:t>
      </w:r>
      <w:r w:rsidRPr="00556767">
        <w:rPr>
          <w:rFonts w:ascii="Times New Roman" w:hAnsi="Times New Roman" w:cs="Times New Roman"/>
          <w:i/>
          <w:iCs/>
          <w:lang w:val="en-GB"/>
        </w:rPr>
        <w:t>162</w:t>
      </w:r>
      <w:r w:rsidRPr="00556767">
        <w:rPr>
          <w:rFonts w:ascii="Times New Roman" w:hAnsi="Times New Roman" w:cs="Times New Roman"/>
          <w:lang w:val="en-GB"/>
        </w:rPr>
        <w:t>(6), 792–796. https://doi.org/10.1007/s10517-017-3715-0</w:t>
      </w:r>
    </w:p>
    <w:p w14:paraId="0F213FCA" w14:textId="77777777" w:rsidR="00556767" w:rsidRPr="00556767" w:rsidRDefault="00556767" w:rsidP="00153EBC">
      <w:pPr>
        <w:pStyle w:val="Prrafodelista"/>
        <w:numPr>
          <w:ilvl w:val="0"/>
          <w:numId w:val="15"/>
        </w:numPr>
        <w:spacing w:line="360" w:lineRule="auto"/>
        <w:rPr>
          <w:rFonts w:ascii="Times New Roman" w:hAnsi="Times New Roman" w:cs="Times New Roman"/>
          <w:lang w:val="en-GB"/>
        </w:rPr>
      </w:pPr>
      <w:proofErr w:type="spellStart"/>
      <w:r w:rsidRPr="00556767">
        <w:rPr>
          <w:rFonts w:ascii="Times New Roman" w:hAnsi="Times New Roman" w:cs="Times New Roman"/>
        </w:rPr>
        <w:t>Gambini</w:t>
      </w:r>
      <w:proofErr w:type="spellEnd"/>
      <w:r w:rsidRPr="00556767">
        <w:rPr>
          <w:rFonts w:ascii="Times New Roman" w:hAnsi="Times New Roman" w:cs="Times New Roman"/>
        </w:rPr>
        <w:t xml:space="preserve">, J., Inglés, M., </w:t>
      </w:r>
      <w:proofErr w:type="spellStart"/>
      <w:r w:rsidRPr="00556767">
        <w:rPr>
          <w:rFonts w:ascii="Times New Roman" w:hAnsi="Times New Roman" w:cs="Times New Roman"/>
        </w:rPr>
        <w:t>Olaso</w:t>
      </w:r>
      <w:proofErr w:type="spellEnd"/>
      <w:r w:rsidRPr="00556767">
        <w:rPr>
          <w:rFonts w:ascii="Times New Roman" w:hAnsi="Times New Roman" w:cs="Times New Roman"/>
        </w:rPr>
        <w:t xml:space="preserve">, G., </w:t>
      </w:r>
      <w:proofErr w:type="spellStart"/>
      <w:r w:rsidRPr="00556767">
        <w:rPr>
          <w:rFonts w:ascii="Times New Roman" w:hAnsi="Times New Roman" w:cs="Times New Roman"/>
        </w:rPr>
        <w:t>Lopez</w:t>
      </w:r>
      <w:proofErr w:type="spellEnd"/>
      <w:r w:rsidRPr="00556767">
        <w:rPr>
          <w:rFonts w:ascii="Times New Roman" w:hAnsi="Times New Roman" w:cs="Times New Roman"/>
        </w:rPr>
        <w:t>-Grueso, R., Bonet-Costa, V., Gimeno-</w:t>
      </w:r>
      <w:proofErr w:type="spellStart"/>
      <w:r w:rsidRPr="00556767">
        <w:rPr>
          <w:rFonts w:ascii="Times New Roman" w:hAnsi="Times New Roman" w:cs="Times New Roman"/>
        </w:rPr>
        <w:t>Mallench</w:t>
      </w:r>
      <w:proofErr w:type="spellEnd"/>
      <w:r w:rsidRPr="00556767">
        <w:rPr>
          <w:rFonts w:ascii="Times New Roman" w:hAnsi="Times New Roman" w:cs="Times New Roman"/>
        </w:rPr>
        <w:t xml:space="preserve">, L., … </w:t>
      </w:r>
      <w:r w:rsidRPr="00556767">
        <w:rPr>
          <w:rFonts w:ascii="Times New Roman" w:hAnsi="Times New Roman" w:cs="Times New Roman"/>
          <w:lang w:val="en-GB"/>
        </w:rPr>
        <w:t xml:space="preserve">Borras, C. (2015). Properties of Resveratrol: In Vitro and In Vivo Studies about Metabolism, Bioavailability, and Biological Effects in Animal Models and </w:t>
      </w:r>
      <w:proofErr w:type="gramStart"/>
      <w:r w:rsidRPr="00556767">
        <w:rPr>
          <w:rFonts w:ascii="Times New Roman" w:hAnsi="Times New Roman" w:cs="Times New Roman"/>
          <w:lang w:val="en-GB"/>
        </w:rPr>
        <w:t>Humans .</w:t>
      </w:r>
      <w:proofErr w:type="gramEnd"/>
      <w:r w:rsidRPr="00556767">
        <w:rPr>
          <w:rFonts w:ascii="Times New Roman" w:hAnsi="Times New Roman" w:cs="Times New Roman"/>
          <w:lang w:val="en-GB"/>
        </w:rPr>
        <w:t xml:space="preserve"> </w:t>
      </w:r>
      <w:r w:rsidRPr="00556767">
        <w:rPr>
          <w:rFonts w:ascii="Times New Roman" w:hAnsi="Times New Roman" w:cs="Times New Roman"/>
          <w:i/>
          <w:iCs/>
          <w:lang w:val="en-GB"/>
        </w:rPr>
        <w:t>Oxidative Medicine and Cellular Longevity</w:t>
      </w:r>
      <w:r w:rsidRPr="00556767">
        <w:rPr>
          <w:rFonts w:ascii="Times New Roman" w:hAnsi="Times New Roman" w:cs="Times New Roman"/>
          <w:lang w:val="en-GB"/>
        </w:rPr>
        <w:t xml:space="preserve">, </w:t>
      </w:r>
      <w:r w:rsidRPr="00556767">
        <w:rPr>
          <w:rFonts w:ascii="Times New Roman" w:hAnsi="Times New Roman" w:cs="Times New Roman"/>
          <w:i/>
          <w:iCs/>
          <w:lang w:val="en-GB"/>
        </w:rPr>
        <w:t>2015</w:t>
      </w:r>
      <w:r w:rsidRPr="00556767">
        <w:rPr>
          <w:rFonts w:ascii="Times New Roman" w:hAnsi="Times New Roman" w:cs="Times New Roman"/>
          <w:lang w:val="en-GB"/>
        </w:rPr>
        <w:t>, 1–13. https://doi.org/10.1155/2015/837042</w:t>
      </w:r>
    </w:p>
    <w:p w14:paraId="0998F497" w14:textId="77777777" w:rsidR="00556767" w:rsidRPr="00556767" w:rsidRDefault="00556767" w:rsidP="00153EBC">
      <w:pPr>
        <w:pStyle w:val="Prrafodelista"/>
        <w:numPr>
          <w:ilvl w:val="0"/>
          <w:numId w:val="15"/>
        </w:numPr>
        <w:spacing w:line="360" w:lineRule="auto"/>
        <w:rPr>
          <w:rFonts w:ascii="Times New Roman" w:hAnsi="Times New Roman" w:cs="Times New Roman"/>
          <w:lang w:val="en-GB"/>
        </w:rPr>
      </w:pPr>
      <w:r w:rsidRPr="00556767">
        <w:rPr>
          <w:rFonts w:ascii="Times New Roman" w:hAnsi="Times New Roman" w:cs="Times New Roman"/>
          <w:lang w:val="en-GB"/>
        </w:rPr>
        <w:t xml:space="preserve">Geometry, R., &amp; Analysis, G. (n.d.). No </w:t>
      </w:r>
      <w:proofErr w:type="spellStart"/>
      <w:r w:rsidRPr="00556767">
        <w:rPr>
          <w:rFonts w:ascii="Times New Roman" w:eastAsia="MS Gothic" w:hAnsi="Times New Roman" w:cs="Times New Roman"/>
        </w:rPr>
        <w:t>主観的健康感を中心とした在宅高齢者における</w:t>
      </w:r>
      <w:proofErr w:type="spellEnd"/>
      <w:r w:rsidRPr="00556767">
        <w:rPr>
          <w:rFonts w:ascii="Times New Roman" w:hAnsi="Times New Roman" w:cs="Times New Roman"/>
          <w:lang w:val="en-GB"/>
        </w:rPr>
        <w:t xml:space="preserve"> </w:t>
      </w:r>
      <w:proofErr w:type="spellStart"/>
      <w:r w:rsidRPr="00556767">
        <w:rPr>
          <w:rFonts w:ascii="Times New Roman" w:eastAsia="MS Gothic" w:hAnsi="Times New Roman" w:cs="Times New Roman"/>
        </w:rPr>
        <w:t>健康関連指標に関する共分散構造分析</w:t>
      </w:r>
      <w:proofErr w:type="spellEnd"/>
      <w:r w:rsidRPr="00556767">
        <w:rPr>
          <w:rFonts w:ascii="Times New Roman" w:hAnsi="Times New Roman" w:cs="Times New Roman"/>
          <w:lang w:val="en-GB"/>
        </w:rPr>
        <w:t>Title.</w:t>
      </w:r>
    </w:p>
    <w:p w14:paraId="4BEBEDEA" w14:textId="77777777" w:rsidR="00556767" w:rsidRPr="00556767" w:rsidRDefault="00556767" w:rsidP="00153EBC">
      <w:pPr>
        <w:pStyle w:val="Prrafodelista"/>
        <w:numPr>
          <w:ilvl w:val="0"/>
          <w:numId w:val="15"/>
        </w:numPr>
        <w:spacing w:line="360" w:lineRule="auto"/>
        <w:rPr>
          <w:rFonts w:ascii="Times New Roman" w:hAnsi="Times New Roman" w:cs="Times New Roman"/>
          <w:lang w:val="en-GB"/>
        </w:rPr>
      </w:pPr>
      <w:r w:rsidRPr="00556767">
        <w:rPr>
          <w:rFonts w:ascii="Times New Roman" w:hAnsi="Times New Roman" w:cs="Times New Roman"/>
          <w:lang w:val="en-GB"/>
        </w:rPr>
        <w:t xml:space="preserve">Grange, C., </w:t>
      </w:r>
      <w:proofErr w:type="spellStart"/>
      <w:r w:rsidRPr="00556767">
        <w:rPr>
          <w:rFonts w:ascii="Times New Roman" w:hAnsi="Times New Roman" w:cs="Times New Roman"/>
          <w:lang w:val="en-GB"/>
        </w:rPr>
        <w:t>Brossa</w:t>
      </w:r>
      <w:proofErr w:type="spellEnd"/>
      <w:r w:rsidRPr="00556767">
        <w:rPr>
          <w:rFonts w:ascii="Times New Roman" w:hAnsi="Times New Roman" w:cs="Times New Roman"/>
          <w:lang w:val="en-GB"/>
        </w:rPr>
        <w:t xml:space="preserve">, A., &amp; </w:t>
      </w:r>
      <w:proofErr w:type="spellStart"/>
      <w:r w:rsidRPr="00556767">
        <w:rPr>
          <w:rFonts w:ascii="Times New Roman" w:hAnsi="Times New Roman" w:cs="Times New Roman"/>
          <w:lang w:val="en-GB"/>
        </w:rPr>
        <w:t>Bussolati</w:t>
      </w:r>
      <w:proofErr w:type="spellEnd"/>
      <w:r w:rsidRPr="00556767">
        <w:rPr>
          <w:rFonts w:ascii="Times New Roman" w:hAnsi="Times New Roman" w:cs="Times New Roman"/>
          <w:lang w:val="en-GB"/>
        </w:rPr>
        <w:t xml:space="preserve">, B. (2019). Extracellular Vesicles and Carried miRNAs in the Progression of Renal Cell Carcinoma. </w:t>
      </w:r>
      <w:r w:rsidRPr="00556767">
        <w:rPr>
          <w:rFonts w:ascii="Times New Roman" w:hAnsi="Times New Roman" w:cs="Times New Roman"/>
          <w:i/>
          <w:iCs/>
          <w:lang w:val="en-GB"/>
        </w:rPr>
        <w:t>International Journal of Molecular Sciences</w:t>
      </w:r>
      <w:r w:rsidRPr="00556767">
        <w:rPr>
          <w:rFonts w:ascii="Times New Roman" w:hAnsi="Times New Roman" w:cs="Times New Roman"/>
          <w:lang w:val="en-GB"/>
        </w:rPr>
        <w:t xml:space="preserve">, </w:t>
      </w:r>
      <w:r w:rsidRPr="00556767">
        <w:rPr>
          <w:rFonts w:ascii="Times New Roman" w:hAnsi="Times New Roman" w:cs="Times New Roman"/>
          <w:i/>
          <w:iCs/>
          <w:lang w:val="en-GB"/>
        </w:rPr>
        <w:t>20</w:t>
      </w:r>
      <w:r w:rsidRPr="00556767">
        <w:rPr>
          <w:rFonts w:ascii="Times New Roman" w:hAnsi="Times New Roman" w:cs="Times New Roman"/>
          <w:lang w:val="en-GB"/>
        </w:rPr>
        <w:t>(8), 1832. https://doi.org/10.3390/ijms20081832</w:t>
      </w:r>
    </w:p>
    <w:p w14:paraId="35131887" w14:textId="77777777" w:rsidR="00556767" w:rsidRPr="00556767" w:rsidRDefault="00556767" w:rsidP="00153EBC">
      <w:pPr>
        <w:pStyle w:val="Prrafodelista"/>
        <w:numPr>
          <w:ilvl w:val="0"/>
          <w:numId w:val="15"/>
        </w:numPr>
        <w:spacing w:line="360" w:lineRule="auto"/>
        <w:rPr>
          <w:rFonts w:ascii="Times New Roman" w:hAnsi="Times New Roman" w:cs="Times New Roman"/>
          <w:lang w:val="en-GB"/>
        </w:rPr>
      </w:pPr>
      <w:proofErr w:type="spellStart"/>
      <w:r w:rsidRPr="00556767">
        <w:rPr>
          <w:rFonts w:ascii="Times New Roman" w:hAnsi="Times New Roman" w:cs="Times New Roman"/>
        </w:rPr>
        <w:lastRenderedPageBreak/>
        <w:t>Gungormez</w:t>
      </w:r>
      <w:proofErr w:type="spellEnd"/>
      <w:r w:rsidRPr="00556767">
        <w:rPr>
          <w:rFonts w:ascii="Times New Roman" w:hAnsi="Times New Roman" w:cs="Times New Roman"/>
        </w:rPr>
        <w:t xml:space="preserve">, C., </w:t>
      </w:r>
      <w:proofErr w:type="spellStart"/>
      <w:r w:rsidRPr="00556767">
        <w:rPr>
          <w:rFonts w:ascii="Times New Roman" w:hAnsi="Times New Roman" w:cs="Times New Roman"/>
        </w:rPr>
        <w:t>Gumushan</w:t>
      </w:r>
      <w:proofErr w:type="spellEnd"/>
      <w:r w:rsidRPr="00556767">
        <w:rPr>
          <w:rFonts w:ascii="Times New Roman" w:hAnsi="Times New Roman" w:cs="Times New Roman"/>
        </w:rPr>
        <w:t xml:space="preserve"> </w:t>
      </w:r>
      <w:proofErr w:type="spellStart"/>
      <w:r w:rsidRPr="00556767">
        <w:rPr>
          <w:rFonts w:ascii="Times New Roman" w:hAnsi="Times New Roman" w:cs="Times New Roman"/>
        </w:rPr>
        <w:t>Aktas</w:t>
      </w:r>
      <w:proofErr w:type="spellEnd"/>
      <w:r w:rsidRPr="00556767">
        <w:rPr>
          <w:rFonts w:ascii="Times New Roman" w:hAnsi="Times New Roman" w:cs="Times New Roman"/>
        </w:rPr>
        <w:t xml:space="preserve">, H., </w:t>
      </w:r>
      <w:proofErr w:type="spellStart"/>
      <w:r w:rsidRPr="00556767">
        <w:rPr>
          <w:rFonts w:ascii="Times New Roman" w:hAnsi="Times New Roman" w:cs="Times New Roman"/>
        </w:rPr>
        <w:t>Dilsiz</w:t>
      </w:r>
      <w:proofErr w:type="spellEnd"/>
      <w:r w:rsidRPr="00556767">
        <w:rPr>
          <w:rFonts w:ascii="Times New Roman" w:hAnsi="Times New Roman" w:cs="Times New Roman"/>
        </w:rPr>
        <w:t xml:space="preserve">, N., &amp; </w:t>
      </w:r>
      <w:proofErr w:type="spellStart"/>
      <w:r w:rsidRPr="00556767">
        <w:rPr>
          <w:rFonts w:ascii="Times New Roman" w:hAnsi="Times New Roman" w:cs="Times New Roman"/>
        </w:rPr>
        <w:t>Borazan</w:t>
      </w:r>
      <w:proofErr w:type="spellEnd"/>
      <w:r w:rsidRPr="00556767">
        <w:rPr>
          <w:rFonts w:ascii="Times New Roman" w:hAnsi="Times New Roman" w:cs="Times New Roman"/>
        </w:rPr>
        <w:t xml:space="preserve">, E. (2019). </w:t>
      </w:r>
      <w:r w:rsidRPr="00556767">
        <w:rPr>
          <w:rFonts w:ascii="Times New Roman" w:hAnsi="Times New Roman" w:cs="Times New Roman"/>
          <w:lang w:val="en-GB"/>
        </w:rPr>
        <w:t xml:space="preserve">Novel miRNAs as potential biomarkers in stage II colon cancer: microarray analysis. </w:t>
      </w:r>
      <w:r w:rsidRPr="00556767">
        <w:rPr>
          <w:rFonts w:ascii="Times New Roman" w:hAnsi="Times New Roman" w:cs="Times New Roman"/>
          <w:i/>
          <w:iCs/>
          <w:lang w:val="en-GB"/>
        </w:rPr>
        <w:t>Molecular Biology Reports</w:t>
      </w:r>
      <w:r w:rsidRPr="00556767">
        <w:rPr>
          <w:rFonts w:ascii="Times New Roman" w:hAnsi="Times New Roman" w:cs="Times New Roman"/>
          <w:lang w:val="en-GB"/>
        </w:rPr>
        <w:t>, (0123456789). https://doi.org/10.1007/s11033-019-04868-7</w:t>
      </w:r>
    </w:p>
    <w:p w14:paraId="38A0C9D0" w14:textId="77777777" w:rsidR="00556767" w:rsidRPr="00556767" w:rsidRDefault="00556767" w:rsidP="00153EBC">
      <w:pPr>
        <w:pStyle w:val="Prrafodelista"/>
        <w:numPr>
          <w:ilvl w:val="0"/>
          <w:numId w:val="15"/>
        </w:numPr>
        <w:spacing w:line="360" w:lineRule="auto"/>
        <w:rPr>
          <w:rFonts w:ascii="Times New Roman" w:hAnsi="Times New Roman" w:cs="Times New Roman"/>
          <w:lang w:val="en-GB"/>
        </w:rPr>
      </w:pPr>
      <w:r w:rsidRPr="00556767">
        <w:rPr>
          <w:rFonts w:ascii="Times New Roman" w:hAnsi="Times New Roman" w:cs="Times New Roman"/>
          <w:lang w:val="en-GB"/>
        </w:rPr>
        <w:t xml:space="preserve">Gupta, K., Thakur, V. S., </w:t>
      </w:r>
      <w:proofErr w:type="spellStart"/>
      <w:r w:rsidRPr="00556767">
        <w:rPr>
          <w:rFonts w:ascii="Times New Roman" w:hAnsi="Times New Roman" w:cs="Times New Roman"/>
          <w:lang w:val="en-GB"/>
        </w:rPr>
        <w:t>Bhaskaran</w:t>
      </w:r>
      <w:proofErr w:type="spellEnd"/>
      <w:r w:rsidRPr="00556767">
        <w:rPr>
          <w:rFonts w:ascii="Times New Roman" w:hAnsi="Times New Roman" w:cs="Times New Roman"/>
          <w:lang w:val="en-GB"/>
        </w:rPr>
        <w:t xml:space="preserve">, N., Nawab, A., </w:t>
      </w:r>
      <w:proofErr w:type="spellStart"/>
      <w:r w:rsidRPr="00556767">
        <w:rPr>
          <w:rFonts w:ascii="Times New Roman" w:hAnsi="Times New Roman" w:cs="Times New Roman"/>
          <w:lang w:val="en-GB"/>
        </w:rPr>
        <w:t>Babcook</w:t>
      </w:r>
      <w:proofErr w:type="spellEnd"/>
      <w:r w:rsidRPr="00556767">
        <w:rPr>
          <w:rFonts w:ascii="Times New Roman" w:hAnsi="Times New Roman" w:cs="Times New Roman"/>
          <w:lang w:val="en-GB"/>
        </w:rPr>
        <w:t xml:space="preserve">, M. A., Jackson, M. W., &amp; Gupta, S. (2012). Green Tea Polyphenols Induce p53-Dependent and p53-Independent Apoptosis in Prostate Cancer Cells through Two Distinct Mechanisms. </w:t>
      </w:r>
      <w:proofErr w:type="spellStart"/>
      <w:r w:rsidRPr="00556767">
        <w:rPr>
          <w:rFonts w:ascii="Times New Roman" w:hAnsi="Times New Roman" w:cs="Times New Roman"/>
          <w:i/>
          <w:iCs/>
          <w:lang w:val="en-GB"/>
        </w:rPr>
        <w:t>PLoS</w:t>
      </w:r>
      <w:proofErr w:type="spellEnd"/>
      <w:r w:rsidRPr="00556767">
        <w:rPr>
          <w:rFonts w:ascii="Times New Roman" w:hAnsi="Times New Roman" w:cs="Times New Roman"/>
          <w:i/>
          <w:iCs/>
          <w:lang w:val="en-GB"/>
        </w:rPr>
        <w:t xml:space="preserve"> ONE</w:t>
      </w:r>
      <w:r w:rsidRPr="00556767">
        <w:rPr>
          <w:rFonts w:ascii="Times New Roman" w:hAnsi="Times New Roman" w:cs="Times New Roman"/>
          <w:lang w:val="en-GB"/>
        </w:rPr>
        <w:t xml:space="preserve">, </w:t>
      </w:r>
      <w:r w:rsidRPr="00556767">
        <w:rPr>
          <w:rFonts w:ascii="Times New Roman" w:hAnsi="Times New Roman" w:cs="Times New Roman"/>
          <w:i/>
          <w:iCs/>
          <w:lang w:val="en-GB"/>
        </w:rPr>
        <w:t>7</w:t>
      </w:r>
      <w:r w:rsidRPr="00556767">
        <w:rPr>
          <w:rFonts w:ascii="Times New Roman" w:hAnsi="Times New Roman" w:cs="Times New Roman"/>
          <w:lang w:val="en-GB"/>
        </w:rPr>
        <w:t>(12). https://doi.org/10.1371/journal.pone.0052572</w:t>
      </w:r>
    </w:p>
    <w:p w14:paraId="0B6AF114" w14:textId="77777777" w:rsidR="00556767" w:rsidRPr="00556767" w:rsidRDefault="00556767" w:rsidP="00153EBC">
      <w:pPr>
        <w:pStyle w:val="Prrafodelista"/>
        <w:numPr>
          <w:ilvl w:val="0"/>
          <w:numId w:val="15"/>
        </w:numPr>
        <w:spacing w:line="360" w:lineRule="auto"/>
        <w:rPr>
          <w:rFonts w:ascii="Times New Roman" w:hAnsi="Times New Roman" w:cs="Times New Roman"/>
          <w:lang w:val="en-GB"/>
        </w:rPr>
      </w:pPr>
      <w:r w:rsidRPr="00556767">
        <w:rPr>
          <w:rFonts w:ascii="Times New Roman" w:hAnsi="Times New Roman" w:cs="Times New Roman"/>
          <w:lang w:val="en-GB"/>
        </w:rPr>
        <w:t xml:space="preserve">Halder, B., Das Gupta, S., &amp; Gomes, A. (2012). Black tea polyphenols induce human leukemic cell cycle arrest by inhibiting </w:t>
      </w:r>
      <w:proofErr w:type="spellStart"/>
      <w:r w:rsidRPr="00556767">
        <w:rPr>
          <w:rFonts w:ascii="Times New Roman" w:hAnsi="Times New Roman" w:cs="Times New Roman"/>
          <w:lang w:val="en-GB"/>
        </w:rPr>
        <w:t>Akt</w:t>
      </w:r>
      <w:proofErr w:type="spellEnd"/>
      <w:r w:rsidRPr="00556767">
        <w:rPr>
          <w:rFonts w:ascii="Times New Roman" w:hAnsi="Times New Roman" w:cs="Times New Roman"/>
          <w:lang w:val="en-GB"/>
        </w:rPr>
        <w:t xml:space="preserve"> </w:t>
      </w:r>
      <w:proofErr w:type="spellStart"/>
      <w:r w:rsidRPr="00556767">
        <w:rPr>
          <w:rFonts w:ascii="Times New Roman" w:hAnsi="Times New Roman" w:cs="Times New Roman"/>
          <w:lang w:val="en-GB"/>
        </w:rPr>
        <w:t>signaling</w:t>
      </w:r>
      <w:proofErr w:type="spellEnd"/>
      <w:r w:rsidRPr="00556767">
        <w:rPr>
          <w:rFonts w:ascii="Times New Roman" w:hAnsi="Times New Roman" w:cs="Times New Roman"/>
          <w:lang w:val="en-GB"/>
        </w:rPr>
        <w:t xml:space="preserve">: Possible involvement of Hsp90, </w:t>
      </w:r>
      <w:proofErr w:type="spellStart"/>
      <w:r w:rsidRPr="00556767">
        <w:rPr>
          <w:rFonts w:ascii="Times New Roman" w:hAnsi="Times New Roman" w:cs="Times New Roman"/>
          <w:lang w:val="en-GB"/>
        </w:rPr>
        <w:t>Wnt</w:t>
      </w:r>
      <w:proofErr w:type="spellEnd"/>
      <w:r w:rsidRPr="00556767">
        <w:rPr>
          <w:rFonts w:ascii="Times New Roman" w:hAnsi="Times New Roman" w:cs="Times New Roman"/>
          <w:lang w:val="en-GB"/>
        </w:rPr>
        <w:t xml:space="preserve"> /</w:t>
      </w:r>
      <w:r w:rsidRPr="00556767">
        <w:rPr>
          <w:rFonts w:ascii="Times New Roman" w:hAnsi="Times New Roman" w:cs="Times New Roman"/>
        </w:rPr>
        <w:t>β</w:t>
      </w:r>
      <w:r w:rsidRPr="00556767">
        <w:rPr>
          <w:rFonts w:ascii="Times New Roman" w:hAnsi="Times New Roman" w:cs="Times New Roman"/>
          <w:lang w:val="en-GB"/>
        </w:rPr>
        <w:t xml:space="preserve"> -catenin </w:t>
      </w:r>
      <w:proofErr w:type="spellStart"/>
      <w:r w:rsidRPr="00556767">
        <w:rPr>
          <w:rFonts w:ascii="Times New Roman" w:hAnsi="Times New Roman" w:cs="Times New Roman"/>
          <w:lang w:val="en-GB"/>
        </w:rPr>
        <w:t>signaling</w:t>
      </w:r>
      <w:proofErr w:type="spellEnd"/>
      <w:r w:rsidRPr="00556767">
        <w:rPr>
          <w:rFonts w:ascii="Times New Roman" w:hAnsi="Times New Roman" w:cs="Times New Roman"/>
          <w:lang w:val="en-GB"/>
        </w:rPr>
        <w:t xml:space="preserve"> and FOXO1. </w:t>
      </w:r>
      <w:r w:rsidRPr="00556767">
        <w:rPr>
          <w:rFonts w:ascii="Times New Roman" w:hAnsi="Times New Roman" w:cs="Times New Roman"/>
          <w:i/>
          <w:iCs/>
          <w:lang w:val="en-GB"/>
        </w:rPr>
        <w:t>FEBS Journal</w:t>
      </w:r>
      <w:r w:rsidRPr="00556767">
        <w:rPr>
          <w:rFonts w:ascii="Times New Roman" w:hAnsi="Times New Roman" w:cs="Times New Roman"/>
          <w:lang w:val="en-GB"/>
        </w:rPr>
        <w:t xml:space="preserve">, </w:t>
      </w:r>
      <w:r w:rsidRPr="00556767">
        <w:rPr>
          <w:rFonts w:ascii="Times New Roman" w:hAnsi="Times New Roman" w:cs="Times New Roman"/>
          <w:i/>
          <w:iCs/>
          <w:lang w:val="en-GB"/>
        </w:rPr>
        <w:t>279</w:t>
      </w:r>
      <w:r w:rsidRPr="00556767">
        <w:rPr>
          <w:rFonts w:ascii="Times New Roman" w:hAnsi="Times New Roman" w:cs="Times New Roman"/>
          <w:lang w:val="en-GB"/>
        </w:rPr>
        <w:t>(16), 2876–2891. https://doi.org/10.1111/j.1742-4658.2012.08668.x</w:t>
      </w:r>
    </w:p>
    <w:p w14:paraId="20AF4ECE" w14:textId="77777777" w:rsidR="00556767" w:rsidRPr="00556767" w:rsidRDefault="00556767" w:rsidP="00153EBC">
      <w:pPr>
        <w:pStyle w:val="Prrafodelista"/>
        <w:numPr>
          <w:ilvl w:val="0"/>
          <w:numId w:val="15"/>
        </w:numPr>
        <w:spacing w:line="360" w:lineRule="auto"/>
        <w:rPr>
          <w:rFonts w:ascii="Times New Roman" w:hAnsi="Times New Roman" w:cs="Times New Roman"/>
        </w:rPr>
      </w:pPr>
      <w:proofErr w:type="spellStart"/>
      <w:r w:rsidRPr="00556767">
        <w:rPr>
          <w:rFonts w:ascii="Times New Roman" w:hAnsi="Times New Roman" w:cs="Times New Roman"/>
          <w:lang w:val="en-GB"/>
        </w:rPr>
        <w:t>Hamam</w:t>
      </w:r>
      <w:proofErr w:type="spellEnd"/>
      <w:r w:rsidRPr="00556767">
        <w:rPr>
          <w:rFonts w:ascii="Times New Roman" w:hAnsi="Times New Roman" w:cs="Times New Roman"/>
          <w:lang w:val="en-GB"/>
        </w:rPr>
        <w:t xml:space="preserve">, R., Ali, A. M., </w:t>
      </w:r>
      <w:proofErr w:type="spellStart"/>
      <w:r w:rsidRPr="00556767">
        <w:rPr>
          <w:rFonts w:ascii="Times New Roman" w:hAnsi="Times New Roman" w:cs="Times New Roman"/>
          <w:lang w:val="en-GB"/>
        </w:rPr>
        <w:t>Alsaleh</w:t>
      </w:r>
      <w:proofErr w:type="spellEnd"/>
      <w:r w:rsidRPr="00556767">
        <w:rPr>
          <w:rFonts w:ascii="Times New Roman" w:hAnsi="Times New Roman" w:cs="Times New Roman"/>
          <w:lang w:val="en-GB"/>
        </w:rPr>
        <w:t xml:space="preserve">, K. A., Kassem, M., </w:t>
      </w:r>
      <w:proofErr w:type="spellStart"/>
      <w:r w:rsidRPr="00556767">
        <w:rPr>
          <w:rFonts w:ascii="Times New Roman" w:hAnsi="Times New Roman" w:cs="Times New Roman"/>
          <w:lang w:val="en-GB"/>
        </w:rPr>
        <w:t>Alfayez</w:t>
      </w:r>
      <w:proofErr w:type="spellEnd"/>
      <w:r w:rsidRPr="00556767">
        <w:rPr>
          <w:rFonts w:ascii="Times New Roman" w:hAnsi="Times New Roman" w:cs="Times New Roman"/>
          <w:lang w:val="en-GB"/>
        </w:rPr>
        <w:t xml:space="preserve">, M., </w:t>
      </w:r>
      <w:proofErr w:type="spellStart"/>
      <w:r w:rsidRPr="00556767">
        <w:rPr>
          <w:rFonts w:ascii="Times New Roman" w:hAnsi="Times New Roman" w:cs="Times New Roman"/>
          <w:lang w:val="en-GB"/>
        </w:rPr>
        <w:t>Aldahmash</w:t>
      </w:r>
      <w:proofErr w:type="spellEnd"/>
      <w:r w:rsidRPr="00556767">
        <w:rPr>
          <w:rFonts w:ascii="Times New Roman" w:hAnsi="Times New Roman" w:cs="Times New Roman"/>
          <w:lang w:val="en-GB"/>
        </w:rPr>
        <w:t xml:space="preserve">, A., &amp; </w:t>
      </w:r>
      <w:proofErr w:type="spellStart"/>
      <w:r w:rsidRPr="00556767">
        <w:rPr>
          <w:rFonts w:ascii="Times New Roman" w:hAnsi="Times New Roman" w:cs="Times New Roman"/>
          <w:lang w:val="en-GB"/>
        </w:rPr>
        <w:t>Alajez</w:t>
      </w:r>
      <w:proofErr w:type="spellEnd"/>
      <w:r w:rsidRPr="00556767">
        <w:rPr>
          <w:rFonts w:ascii="Times New Roman" w:hAnsi="Times New Roman" w:cs="Times New Roman"/>
          <w:lang w:val="en-GB"/>
        </w:rPr>
        <w:t xml:space="preserve">, N. M. (2016). microRNA expression profiling on individual breast cancer patients identifies novel panel of circulating microRNA for early detection. </w:t>
      </w:r>
      <w:proofErr w:type="spellStart"/>
      <w:r w:rsidRPr="00556767">
        <w:rPr>
          <w:rFonts w:ascii="Times New Roman" w:hAnsi="Times New Roman" w:cs="Times New Roman"/>
          <w:i/>
          <w:iCs/>
        </w:rPr>
        <w:t>Scientific</w:t>
      </w:r>
      <w:proofErr w:type="spellEnd"/>
      <w:r w:rsidRPr="00556767">
        <w:rPr>
          <w:rFonts w:ascii="Times New Roman" w:hAnsi="Times New Roman" w:cs="Times New Roman"/>
          <w:i/>
          <w:iCs/>
        </w:rPr>
        <w:t xml:space="preserve"> </w:t>
      </w:r>
      <w:proofErr w:type="spellStart"/>
      <w:r w:rsidRPr="00556767">
        <w:rPr>
          <w:rFonts w:ascii="Times New Roman" w:hAnsi="Times New Roman" w:cs="Times New Roman"/>
          <w:i/>
          <w:iCs/>
        </w:rPr>
        <w:t>Reports</w:t>
      </w:r>
      <w:proofErr w:type="spellEnd"/>
      <w:r w:rsidRPr="00556767">
        <w:rPr>
          <w:rFonts w:ascii="Times New Roman" w:hAnsi="Times New Roman" w:cs="Times New Roman"/>
        </w:rPr>
        <w:t xml:space="preserve">, </w:t>
      </w:r>
      <w:r w:rsidRPr="00556767">
        <w:rPr>
          <w:rFonts w:ascii="Times New Roman" w:hAnsi="Times New Roman" w:cs="Times New Roman"/>
          <w:i/>
          <w:iCs/>
        </w:rPr>
        <w:t>6</w:t>
      </w:r>
      <w:r w:rsidRPr="00556767">
        <w:rPr>
          <w:rFonts w:ascii="Times New Roman" w:hAnsi="Times New Roman" w:cs="Times New Roman"/>
        </w:rPr>
        <w:t>(May), 1–8. https://doi.org/10.1038/srep25997</w:t>
      </w:r>
    </w:p>
    <w:p w14:paraId="006EF3B4" w14:textId="77777777" w:rsidR="00556767" w:rsidRPr="00556767" w:rsidRDefault="00556767" w:rsidP="00153EBC">
      <w:pPr>
        <w:pStyle w:val="Prrafodelista"/>
        <w:numPr>
          <w:ilvl w:val="0"/>
          <w:numId w:val="15"/>
        </w:numPr>
        <w:spacing w:line="360" w:lineRule="auto"/>
        <w:rPr>
          <w:rFonts w:ascii="Times New Roman" w:hAnsi="Times New Roman" w:cs="Times New Roman"/>
          <w:lang w:val="en-GB"/>
        </w:rPr>
      </w:pPr>
      <w:r w:rsidRPr="00556767">
        <w:rPr>
          <w:rFonts w:ascii="Times New Roman" w:hAnsi="Times New Roman" w:cs="Times New Roman"/>
          <w:lang w:val="en-GB"/>
        </w:rPr>
        <w:t xml:space="preserve">Haqqani, A. S., Delaney, C. E., Tremblay, T.-L., </w:t>
      </w:r>
      <w:proofErr w:type="spellStart"/>
      <w:r w:rsidRPr="00556767">
        <w:rPr>
          <w:rFonts w:ascii="Times New Roman" w:hAnsi="Times New Roman" w:cs="Times New Roman"/>
          <w:lang w:val="en-GB"/>
        </w:rPr>
        <w:t>Sodja</w:t>
      </w:r>
      <w:proofErr w:type="spellEnd"/>
      <w:r w:rsidRPr="00556767">
        <w:rPr>
          <w:rFonts w:ascii="Times New Roman" w:hAnsi="Times New Roman" w:cs="Times New Roman"/>
          <w:lang w:val="en-GB"/>
        </w:rPr>
        <w:t xml:space="preserve">, C., Sandhu, J. K., &amp; </w:t>
      </w:r>
      <w:proofErr w:type="spellStart"/>
      <w:r w:rsidRPr="00556767">
        <w:rPr>
          <w:rFonts w:ascii="Times New Roman" w:hAnsi="Times New Roman" w:cs="Times New Roman"/>
          <w:lang w:val="en-GB"/>
        </w:rPr>
        <w:t>Stanimirovic</w:t>
      </w:r>
      <w:proofErr w:type="spellEnd"/>
      <w:r w:rsidRPr="00556767">
        <w:rPr>
          <w:rFonts w:ascii="Times New Roman" w:hAnsi="Times New Roman" w:cs="Times New Roman"/>
          <w:lang w:val="en-GB"/>
        </w:rPr>
        <w:t xml:space="preserve">, D. B. (2013). Method for isolation and molecular characterization of extracellular </w:t>
      </w:r>
      <w:proofErr w:type="spellStart"/>
      <w:r w:rsidRPr="00556767">
        <w:rPr>
          <w:rFonts w:ascii="Times New Roman" w:hAnsi="Times New Roman" w:cs="Times New Roman"/>
          <w:lang w:val="en-GB"/>
        </w:rPr>
        <w:t>microvesicles</w:t>
      </w:r>
      <w:proofErr w:type="spellEnd"/>
      <w:r w:rsidRPr="00556767">
        <w:rPr>
          <w:rFonts w:ascii="Times New Roman" w:hAnsi="Times New Roman" w:cs="Times New Roman"/>
          <w:lang w:val="en-GB"/>
        </w:rPr>
        <w:t xml:space="preserve"> released from brain endothelial cells. </w:t>
      </w:r>
      <w:r w:rsidRPr="00556767">
        <w:rPr>
          <w:rFonts w:ascii="Times New Roman" w:hAnsi="Times New Roman" w:cs="Times New Roman"/>
          <w:i/>
          <w:iCs/>
          <w:lang w:val="en-GB"/>
        </w:rPr>
        <w:t>Fluids and Barriers of the CNS</w:t>
      </w:r>
      <w:r w:rsidRPr="00556767">
        <w:rPr>
          <w:rFonts w:ascii="Times New Roman" w:hAnsi="Times New Roman" w:cs="Times New Roman"/>
          <w:lang w:val="en-GB"/>
        </w:rPr>
        <w:t xml:space="preserve">, </w:t>
      </w:r>
      <w:r w:rsidRPr="00556767">
        <w:rPr>
          <w:rFonts w:ascii="Times New Roman" w:hAnsi="Times New Roman" w:cs="Times New Roman"/>
          <w:i/>
          <w:iCs/>
          <w:lang w:val="en-GB"/>
        </w:rPr>
        <w:t>10</w:t>
      </w:r>
      <w:r w:rsidRPr="00556767">
        <w:rPr>
          <w:rFonts w:ascii="Times New Roman" w:hAnsi="Times New Roman" w:cs="Times New Roman"/>
          <w:lang w:val="en-GB"/>
        </w:rPr>
        <w:t>(1), 4. https://doi.org/10.1186/2045-8118-10-4</w:t>
      </w:r>
    </w:p>
    <w:p w14:paraId="3B880314" w14:textId="77777777" w:rsidR="00556767" w:rsidRPr="00556767" w:rsidRDefault="00556767" w:rsidP="00153EBC">
      <w:pPr>
        <w:pStyle w:val="Prrafodelista"/>
        <w:numPr>
          <w:ilvl w:val="0"/>
          <w:numId w:val="15"/>
        </w:numPr>
        <w:spacing w:line="360" w:lineRule="auto"/>
        <w:rPr>
          <w:rFonts w:ascii="Times New Roman" w:hAnsi="Times New Roman" w:cs="Times New Roman"/>
          <w:lang w:val="en-GB"/>
        </w:rPr>
      </w:pPr>
      <w:r w:rsidRPr="00556767">
        <w:rPr>
          <w:rFonts w:ascii="Times New Roman" w:hAnsi="Times New Roman" w:cs="Times New Roman"/>
          <w:lang w:val="en-GB"/>
        </w:rPr>
        <w:t xml:space="preserve">Hong, E.-H., </w:t>
      </w:r>
      <w:proofErr w:type="spellStart"/>
      <w:r w:rsidRPr="00556767">
        <w:rPr>
          <w:rFonts w:ascii="Times New Roman" w:hAnsi="Times New Roman" w:cs="Times New Roman"/>
          <w:lang w:val="en-GB"/>
        </w:rPr>
        <w:t>Heo</w:t>
      </w:r>
      <w:proofErr w:type="spellEnd"/>
      <w:r w:rsidRPr="00556767">
        <w:rPr>
          <w:rFonts w:ascii="Times New Roman" w:hAnsi="Times New Roman" w:cs="Times New Roman"/>
          <w:lang w:val="en-GB"/>
        </w:rPr>
        <w:t xml:space="preserve">, E.-Y., Song, J.-H., Kwon, B.-E., Lee, J.-Y., Park, Y., … Ko, H.-J. (2017). </w:t>
      </w:r>
      <w:r w:rsidRPr="00556767">
        <w:rPr>
          <w:rFonts w:ascii="Times New Roman" w:hAnsi="Times New Roman" w:cs="Times New Roman"/>
          <w:i/>
          <w:iCs/>
          <w:lang w:val="en-GB"/>
        </w:rPr>
        <w:t>Trans</w:t>
      </w:r>
      <w:r w:rsidRPr="00556767">
        <w:rPr>
          <w:rFonts w:ascii="Times New Roman" w:hAnsi="Times New Roman" w:cs="Times New Roman"/>
          <w:lang w:val="en-GB"/>
        </w:rPr>
        <w:t>-</w:t>
      </w:r>
      <w:proofErr w:type="spellStart"/>
      <w:r w:rsidRPr="00556767">
        <w:rPr>
          <w:rFonts w:ascii="Times New Roman" w:hAnsi="Times New Roman" w:cs="Times New Roman"/>
          <w:lang w:val="en-GB"/>
        </w:rPr>
        <w:t>scirpusin</w:t>
      </w:r>
      <w:proofErr w:type="spellEnd"/>
      <w:r w:rsidRPr="00556767">
        <w:rPr>
          <w:rFonts w:ascii="Times New Roman" w:hAnsi="Times New Roman" w:cs="Times New Roman"/>
          <w:lang w:val="en-GB"/>
        </w:rPr>
        <w:t xml:space="preserve"> A showed antitumor effects via autophagy activation and apoptosis induction of colorectal cancer cells. </w:t>
      </w:r>
      <w:proofErr w:type="spellStart"/>
      <w:r w:rsidRPr="00556767">
        <w:rPr>
          <w:rFonts w:ascii="Times New Roman" w:hAnsi="Times New Roman" w:cs="Times New Roman"/>
          <w:i/>
          <w:iCs/>
          <w:lang w:val="en-GB"/>
        </w:rPr>
        <w:t>Oncotarget</w:t>
      </w:r>
      <w:proofErr w:type="spellEnd"/>
      <w:r w:rsidRPr="00556767">
        <w:rPr>
          <w:rFonts w:ascii="Times New Roman" w:hAnsi="Times New Roman" w:cs="Times New Roman"/>
          <w:lang w:val="en-GB"/>
        </w:rPr>
        <w:t xml:space="preserve">, </w:t>
      </w:r>
      <w:r w:rsidRPr="00556767">
        <w:rPr>
          <w:rFonts w:ascii="Times New Roman" w:hAnsi="Times New Roman" w:cs="Times New Roman"/>
          <w:i/>
          <w:iCs/>
          <w:lang w:val="en-GB"/>
        </w:rPr>
        <w:t>8</w:t>
      </w:r>
      <w:r w:rsidRPr="00556767">
        <w:rPr>
          <w:rFonts w:ascii="Times New Roman" w:hAnsi="Times New Roman" w:cs="Times New Roman"/>
          <w:lang w:val="en-GB"/>
        </w:rPr>
        <w:t>(25), 41401–41411. https://doi.org/10.18632/oncotarget.17388</w:t>
      </w:r>
    </w:p>
    <w:p w14:paraId="6BEAE311" w14:textId="77777777" w:rsidR="00556767" w:rsidRPr="00556767" w:rsidRDefault="00556767" w:rsidP="00153EBC">
      <w:pPr>
        <w:pStyle w:val="Prrafodelista"/>
        <w:numPr>
          <w:ilvl w:val="0"/>
          <w:numId w:val="15"/>
        </w:numPr>
        <w:spacing w:line="360" w:lineRule="auto"/>
        <w:rPr>
          <w:rFonts w:ascii="Times New Roman" w:hAnsi="Times New Roman" w:cs="Times New Roman"/>
        </w:rPr>
      </w:pPr>
      <w:r w:rsidRPr="00556767">
        <w:rPr>
          <w:rFonts w:ascii="Times New Roman" w:hAnsi="Times New Roman" w:cs="Times New Roman"/>
        </w:rPr>
        <w:t xml:space="preserve">JM, L., Z-Y, W., G-Y, Y., W, D., &amp; CS, Y. (1998). </w:t>
      </w:r>
      <w:r w:rsidRPr="00556767">
        <w:rPr>
          <w:rFonts w:ascii="Times New Roman" w:hAnsi="Times New Roman" w:cs="Times New Roman"/>
          <w:lang w:val="en-GB"/>
        </w:rPr>
        <w:t xml:space="preserve">Inhibition of spontaneous formation of lung </w:t>
      </w:r>
      <w:proofErr w:type="spellStart"/>
      <w:r w:rsidRPr="00556767">
        <w:rPr>
          <w:rFonts w:ascii="Times New Roman" w:hAnsi="Times New Roman" w:cs="Times New Roman"/>
          <w:lang w:val="en-GB"/>
        </w:rPr>
        <w:t>tumors</w:t>
      </w:r>
      <w:proofErr w:type="spellEnd"/>
      <w:r w:rsidRPr="00556767">
        <w:rPr>
          <w:rFonts w:ascii="Times New Roman" w:hAnsi="Times New Roman" w:cs="Times New Roman"/>
          <w:lang w:val="en-GB"/>
        </w:rPr>
        <w:t xml:space="preserve"> and rhabdomyosarcomas in A/J mice by black and green tea. </w:t>
      </w:r>
      <w:proofErr w:type="spellStart"/>
      <w:r w:rsidRPr="00556767">
        <w:rPr>
          <w:rFonts w:ascii="Times New Roman" w:hAnsi="Times New Roman" w:cs="Times New Roman"/>
          <w:i/>
          <w:iCs/>
        </w:rPr>
        <w:t>Carcinogenesis</w:t>
      </w:r>
      <w:proofErr w:type="spellEnd"/>
      <w:r w:rsidRPr="00556767">
        <w:rPr>
          <w:rFonts w:ascii="Times New Roman" w:hAnsi="Times New Roman" w:cs="Times New Roman"/>
        </w:rPr>
        <w:t xml:space="preserve">, </w:t>
      </w:r>
      <w:r w:rsidRPr="00556767">
        <w:rPr>
          <w:rFonts w:ascii="Times New Roman" w:hAnsi="Times New Roman" w:cs="Times New Roman"/>
          <w:i/>
          <w:iCs/>
        </w:rPr>
        <w:t>19</w:t>
      </w:r>
      <w:r w:rsidRPr="00556767">
        <w:rPr>
          <w:rFonts w:ascii="Times New Roman" w:hAnsi="Times New Roman" w:cs="Times New Roman"/>
        </w:rPr>
        <w:t>(3), 501.</w:t>
      </w:r>
    </w:p>
    <w:p w14:paraId="2D15EF73" w14:textId="77777777" w:rsidR="00556767" w:rsidRPr="00556767" w:rsidRDefault="00556767" w:rsidP="00153EBC">
      <w:pPr>
        <w:pStyle w:val="Prrafodelista"/>
        <w:numPr>
          <w:ilvl w:val="0"/>
          <w:numId w:val="15"/>
        </w:numPr>
        <w:spacing w:line="360" w:lineRule="auto"/>
        <w:rPr>
          <w:rFonts w:ascii="Times New Roman" w:hAnsi="Times New Roman" w:cs="Times New Roman"/>
          <w:lang w:val="en-GB"/>
        </w:rPr>
      </w:pPr>
      <w:proofErr w:type="spellStart"/>
      <w:r w:rsidRPr="00556767">
        <w:rPr>
          <w:rFonts w:ascii="Times New Roman" w:hAnsi="Times New Roman" w:cs="Times New Roman"/>
        </w:rPr>
        <w:t>Kampa</w:t>
      </w:r>
      <w:proofErr w:type="spellEnd"/>
      <w:r w:rsidRPr="00556767">
        <w:rPr>
          <w:rFonts w:ascii="Times New Roman" w:hAnsi="Times New Roman" w:cs="Times New Roman"/>
        </w:rPr>
        <w:t xml:space="preserve">, M., </w:t>
      </w:r>
      <w:proofErr w:type="spellStart"/>
      <w:r w:rsidRPr="00556767">
        <w:rPr>
          <w:rFonts w:ascii="Times New Roman" w:hAnsi="Times New Roman" w:cs="Times New Roman"/>
        </w:rPr>
        <w:t>Alexaki</w:t>
      </w:r>
      <w:proofErr w:type="spellEnd"/>
      <w:r w:rsidRPr="00556767">
        <w:rPr>
          <w:rFonts w:ascii="Times New Roman" w:hAnsi="Times New Roman" w:cs="Times New Roman"/>
        </w:rPr>
        <w:t xml:space="preserve">, V.-I., Notas, G., </w:t>
      </w:r>
      <w:proofErr w:type="spellStart"/>
      <w:r w:rsidRPr="00556767">
        <w:rPr>
          <w:rFonts w:ascii="Times New Roman" w:hAnsi="Times New Roman" w:cs="Times New Roman"/>
        </w:rPr>
        <w:t>Nifli</w:t>
      </w:r>
      <w:proofErr w:type="spellEnd"/>
      <w:r w:rsidRPr="00556767">
        <w:rPr>
          <w:rFonts w:ascii="Times New Roman" w:hAnsi="Times New Roman" w:cs="Times New Roman"/>
        </w:rPr>
        <w:t xml:space="preserve">, A.-P., </w:t>
      </w:r>
      <w:proofErr w:type="spellStart"/>
      <w:r w:rsidRPr="00556767">
        <w:rPr>
          <w:rFonts w:ascii="Times New Roman" w:hAnsi="Times New Roman" w:cs="Times New Roman"/>
        </w:rPr>
        <w:t>Nistikaki</w:t>
      </w:r>
      <w:proofErr w:type="spellEnd"/>
      <w:r w:rsidRPr="00556767">
        <w:rPr>
          <w:rFonts w:ascii="Times New Roman" w:hAnsi="Times New Roman" w:cs="Times New Roman"/>
        </w:rPr>
        <w:t xml:space="preserve">, A., </w:t>
      </w:r>
      <w:proofErr w:type="spellStart"/>
      <w:r w:rsidRPr="00556767">
        <w:rPr>
          <w:rFonts w:ascii="Times New Roman" w:hAnsi="Times New Roman" w:cs="Times New Roman"/>
        </w:rPr>
        <w:t>Hatzoglou</w:t>
      </w:r>
      <w:proofErr w:type="spellEnd"/>
      <w:r w:rsidRPr="00556767">
        <w:rPr>
          <w:rFonts w:ascii="Times New Roman" w:hAnsi="Times New Roman" w:cs="Times New Roman"/>
        </w:rPr>
        <w:t xml:space="preserve">, A., … </w:t>
      </w:r>
      <w:proofErr w:type="spellStart"/>
      <w:r w:rsidRPr="00556767">
        <w:rPr>
          <w:rFonts w:ascii="Times New Roman" w:hAnsi="Times New Roman" w:cs="Times New Roman"/>
          <w:lang w:val="en-GB"/>
        </w:rPr>
        <w:t>Castanas</w:t>
      </w:r>
      <w:proofErr w:type="spellEnd"/>
      <w:r w:rsidRPr="00556767">
        <w:rPr>
          <w:rFonts w:ascii="Times New Roman" w:hAnsi="Times New Roman" w:cs="Times New Roman"/>
          <w:lang w:val="en-GB"/>
        </w:rPr>
        <w:t xml:space="preserve">, E. (2004). Imported from </w:t>
      </w:r>
      <w:r w:rsidRPr="00556767">
        <w:rPr>
          <w:rFonts w:ascii="Times New Roman" w:hAnsi="Times New Roman" w:cs="Times New Roman"/>
          <w:lang w:val="en-GB"/>
        </w:rPr>
        <w:lastRenderedPageBreak/>
        <w:t xml:space="preserve">https://www.cancertreatmentsresearch.com/cancer-treatments/. </w:t>
      </w:r>
      <w:r w:rsidRPr="00556767">
        <w:rPr>
          <w:rFonts w:ascii="Times New Roman" w:hAnsi="Times New Roman" w:cs="Times New Roman"/>
          <w:i/>
          <w:iCs/>
          <w:lang w:val="en-GB"/>
        </w:rPr>
        <w:t>Breast Cancer Research</w:t>
      </w:r>
      <w:r w:rsidRPr="00556767">
        <w:rPr>
          <w:rFonts w:ascii="Times New Roman" w:hAnsi="Times New Roman" w:cs="Times New Roman"/>
          <w:lang w:val="en-GB"/>
        </w:rPr>
        <w:t xml:space="preserve">, </w:t>
      </w:r>
      <w:r w:rsidRPr="00556767">
        <w:rPr>
          <w:rFonts w:ascii="Times New Roman" w:hAnsi="Times New Roman" w:cs="Times New Roman"/>
          <w:i/>
          <w:iCs/>
          <w:lang w:val="en-GB"/>
        </w:rPr>
        <w:t>6</w:t>
      </w:r>
      <w:r w:rsidRPr="00556767">
        <w:rPr>
          <w:rFonts w:ascii="Times New Roman" w:hAnsi="Times New Roman" w:cs="Times New Roman"/>
          <w:lang w:val="en-GB"/>
        </w:rPr>
        <w:t>(2), R63. https://doi.org/10.1186/bcr752</w:t>
      </w:r>
    </w:p>
    <w:p w14:paraId="3D8FD463" w14:textId="77777777" w:rsidR="00556767" w:rsidRPr="00556767" w:rsidRDefault="00556767" w:rsidP="00153EBC">
      <w:pPr>
        <w:pStyle w:val="Prrafodelista"/>
        <w:numPr>
          <w:ilvl w:val="0"/>
          <w:numId w:val="15"/>
        </w:numPr>
        <w:spacing w:line="360" w:lineRule="auto"/>
        <w:rPr>
          <w:rFonts w:ascii="Times New Roman" w:hAnsi="Times New Roman" w:cs="Times New Roman"/>
          <w:lang w:val="en-GB"/>
        </w:rPr>
      </w:pPr>
      <w:r w:rsidRPr="00556767">
        <w:rPr>
          <w:rFonts w:ascii="Times New Roman" w:hAnsi="Times New Roman" w:cs="Times New Roman"/>
          <w:lang w:val="en-GB"/>
        </w:rPr>
        <w:t xml:space="preserve">Liu, B., &amp; Sun, X. (2019). miR-25 promotes invasion of human non-small cell lung cancer via CDH1. </w:t>
      </w:r>
      <w:r w:rsidRPr="00556767">
        <w:rPr>
          <w:rFonts w:ascii="Times New Roman" w:hAnsi="Times New Roman" w:cs="Times New Roman"/>
          <w:i/>
          <w:iCs/>
          <w:lang w:val="en-GB"/>
        </w:rPr>
        <w:t>Bioengineered</w:t>
      </w:r>
      <w:r w:rsidRPr="00556767">
        <w:rPr>
          <w:rFonts w:ascii="Times New Roman" w:hAnsi="Times New Roman" w:cs="Times New Roman"/>
          <w:lang w:val="en-GB"/>
        </w:rPr>
        <w:t xml:space="preserve">, </w:t>
      </w:r>
      <w:r w:rsidRPr="00556767">
        <w:rPr>
          <w:rFonts w:ascii="Times New Roman" w:hAnsi="Times New Roman" w:cs="Times New Roman"/>
          <w:i/>
          <w:iCs/>
          <w:lang w:val="en-GB"/>
        </w:rPr>
        <w:t>0</w:t>
      </w:r>
      <w:r w:rsidRPr="00556767">
        <w:rPr>
          <w:rFonts w:ascii="Times New Roman" w:hAnsi="Times New Roman" w:cs="Times New Roman"/>
          <w:lang w:val="en-GB"/>
        </w:rPr>
        <w:t>(0), 21655979.2019.1632668. https://doi.org/10.1080/21655979.2019.1632668</w:t>
      </w:r>
    </w:p>
    <w:p w14:paraId="282D2D72" w14:textId="77777777" w:rsidR="001640D8" w:rsidRPr="001640D8" w:rsidRDefault="001640D8" w:rsidP="001640D8">
      <w:pPr>
        <w:pStyle w:val="Prrafodelista"/>
        <w:numPr>
          <w:ilvl w:val="0"/>
          <w:numId w:val="15"/>
        </w:numPr>
        <w:spacing w:line="360" w:lineRule="auto"/>
        <w:rPr>
          <w:rFonts w:ascii="Times New Roman" w:hAnsi="Times New Roman" w:cs="Times New Roman"/>
          <w:sz w:val="24"/>
          <w:szCs w:val="24"/>
        </w:rPr>
      </w:pPr>
      <w:proofErr w:type="spellStart"/>
      <w:r w:rsidRPr="001640D8">
        <w:rPr>
          <w:rFonts w:ascii="Times New Roman" w:hAnsi="Times New Roman" w:cs="Times New Roman"/>
          <w:color w:val="222222"/>
          <w:shd w:val="clear" w:color="auto" w:fill="FFFFFF"/>
          <w:lang w:val="en-US"/>
        </w:rPr>
        <w:t>Chomczynski</w:t>
      </w:r>
      <w:proofErr w:type="spellEnd"/>
      <w:r w:rsidRPr="001640D8">
        <w:rPr>
          <w:rFonts w:ascii="Times New Roman" w:hAnsi="Times New Roman" w:cs="Times New Roman"/>
          <w:color w:val="222222"/>
          <w:shd w:val="clear" w:color="auto" w:fill="FFFFFF"/>
          <w:lang w:val="en-US"/>
        </w:rPr>
        <w:t xml:space="preserve">, P., &amp; </w:t>
      </w:r>
      <w:proofErr w:type="spellStart"/>
      <w:r w:rsidRPr="001640D8">
        <w:rPr>
          <w:rFonts w:ascii="Times New Roman" w:hAnsi="Times New Roman" w:cs="Times New Roman"/>
          <w:color w:val="222222"/>
          <w:shd w:val="clear" w:color="auto" w:fill="FFFFFF"/>
          <w:lang w:val="en-US"/>
        </w:rPr>
        <w:t>Sacchi</w:t>
      </w:r>
      <w:proofErr w:type="spellEnd"/>
      <w:r w:rsidRPr="001640D8">
        <w:rPr>
          <w:rFonts w:ascii="Times New Roman" w:hAnsi="Times New Roman" w:cs="Times New Roman"/>
          <w:color w:val="222222"/>
          <w:shd w:val="clear" w:color="auto" w:fill="FFFFFF"/>
          <w:lang w:val="en-US"/>
        </w:rPr>
        <w:t xml:space="preserve">, N. (1987). Single-step method of RNA isolation by acid guanidinium thiocyanate-phenol-chloroform extraction. </w:t>
      </w:r>
      <w:proofErr w:type="spellStart"/>
      <w:r w:rsidRPr="001640D8">
        <w:rPr>
          <w:rFonts w:ascii="Times New Roman" w:hAnsi="Times New Roman" w:cs="Times New Roman"/>
          <w:color w:val="222222"/>
          <w:shd w:val="clear" w:color="auto" w:fill="FFFFFF"/>
        </w:rPr>
        <w:t>Analytical</w:t>
      </w:r>
      <w:proofErr w:type="spellEnd"/>
      <w:r w:rsidRPr="001640D8">
        <w:rPr>
          <w:rFonts w:ascii="Times New Roman" w:hAnsi="Times New Roman" w:cs="Times New Roman"/>
          <w:color w:val="222222"/>
          <w:shd w:val="clear" w:color="auto" w:fill="FFFFFF"/>
        </w:rPr>
        <w:t xml:space="preserve"> </w:t>
      </w:r>
      <w:proofErr w:type="spellStart"/>
      <w:r w:rsidRPr="001640D8">
        <w:rPr>
          <w:rFonts w:ascii="Times New Roman" w:hAnsi="Times New Roman" w:cs="Times New Roman"/>
          <w:color w:val="222222"/>
          <w:shd w:val="clear" w:color="auto" w:fill="FFFFFF"/>
        </w:rPr>
        <w:t>Biochemistry</w:t>
      </w:r>
      <w:proofErr w:type="spellEnd"/>
      <w:r w:rsidRPr="001640D8">
        <w:rPr>
          <w:rFonts w:ascii="Times New Roman" w:hAnsi="Times New Roman" w:cs="Times New Roman"/>
          <w:color w:val="222222"/>
          <w:shd w:val="clear" w:color="auto" w:fill="FFFFFF"/>
        </w:rPr>
        <w:t>, 162(1), 156–159.</w:t>
      </w:r>
      <w:r w:rsidRPr="001640D8">
        <w:rPr>
          <w:rStyle w:val="apple-converted-space"/>
          <w:rFonts w:ascii="Times New Roman" w:hAnsi="Times New Roman" w:cs="Times New Roman"/>
          <w:color w:val="222222"/>
          <w:shd w:val="clear" w:color="auto" w:fill="FFFFFF"/>
        </w:rPr>
        <w:t> </w:t>
      </w:r>
      <w:hyperlink r:id="rId36" w:tgtFrame="_blank" w:history="1">
        <w:r w:rsidRPr="001640D8">
          <w:rPr>
            <w:rStyle w:val="Hipervnculo"/>
            <w:rFonts w:ascii="Times New Roman" w:eastAsiaTheme="majorEastAsia" w:hAnsi="Times New Roman" w:cs="Times New Roman"/>
            <w:color w:val="1155CC"/>
          </w:rPr>
          <w:t>https://doi.org/10.1016/0003-2697(87)90021-2</w:t>
        </w:r>
      </w:hyperlink>
    </w:p>
    <w:p w14:paraId="402D2873" w14:textId="77777777" w:rsidR="00556767" w:rsidRPr="00556767" w:rsidRDefault="00556767" w:rsidP="00153EBC">
      <w:pPr>
        <w:pStyle w:val="Prrafodelista"/>
        <w:numPr>
          <w:ilvl w:val="0"/>
          <w:numId w:val="15"/>
        </w:numPr>
        <w:spacing w:line="360" w:lineRule="auto"/>
        <w:rPr>
          <w:rFonts w:ascii="Times New Roman" w:hAnsi="Times New Roman" w:cs="Times New Roman"/>
          <w:lang w:val="en-GB"/>
        </w:rPr>
      </w:pPr>
      <w:r w:rsidRPr="00556767">
        <w:rPr>
          <w:rFonts w:ascii="Times New Roman" w:hAnsi="Times New Roman" w:cs="Times New Roman"/>
          <w:lang w:val="en-GB"/>
        </w:rPr>
        <w:t xml:space="preserve">Meng, Y., Zhang, Y., Ma, Z., Zhou, H., Ni, J., Liao, H., &amp; Tang, Q. (2019). Genistein attenuates pathological cardiac hypertrophy in vivo and in vitro. </w:t>
      </w:r>
      <w:proofErr w:type="spellStart"/>
      <w:r w:rsidRPr="00556767">
        <w:rPr>
          <w:rFonts w:ascii="Times New Roman" w:hAnsi="Times New Roman" w:cs="Times New Roman"/>
          <w:i/>
          <w:iCs/>
          <w:lang w:val="en-GB"/>
        </w:rPr>
        <w:t>Herz</w:t>
      </w:r>
      <w:proofErr w:type="spellEnd"/>
      <w:r w:rsidRPr="00556767">
        <w:rPr>
          <w:rFonts w:ascii="Times New Roman" w:hAnsi="Times New Roman" w:cs="Times New Roman"/>
          <w:lang w:val="en-GB"/>
        </w:rPr>
        <w:t xml:space="preserve">, </w:t>
      </w:r>
      <w:r w:rsidRPr="00556767">
        <w:rPr>
          <w:rFonts w:ascii="Times New Roman" w:hAnsi="Times New Roman" w:cs="Times New Roman"/>
          <w:i/>
          <w:iCs/>
          <w:lang w:val="en-GB"/>
        </w:rPr>
        <w:t>44</w:t>
      </w:r>
      <w:r w:rsidRPr="00556767">
        <w:rPr>
          <w:rFonts w:ascii="Times New Roman" w:hAnsi="Times New Roman" w:cs="Times New Roman"/>
          <w:lang w:val="en-GB"/>
        </w:rPr>
        <w:t>(3), 247–256. https://doi.org/10.1007/s00059-017-4635-5</w:t>
      </w:r>
    </w:p>
    <w:p w14:paraId="1F759FF1" w14:textId="77777777" w:rsidR="00556767" w:rsidRPr="00556767" w:rsidRDefault="00556767" w:rsidP="00153EBC">
      <w:pPr>
        <w:pStyle w:val="Prrafodelista"/>
        <w:numPr>
          <w:ilvl w:val="0"/>
          <w:numId w:val="15"/>
        </w:numPr>
        <w:spacing w:line="360" w:lineRule="auto"/>
        <w:rPr>
          <w:rFonts w:ascii="Times New Roman" w:hAnsi="Times New Roman" w:cs="Times New Roman"/>
          <w:lang w:val="en-GB"/>
        </w:rPr>
      </w:pPr>
      <w:proofErr w:type="spellStart"/>
      <w:r w:rsidRPr="00556767">
        <w:rPr>
          <w:rFonts w:ascii="Times New Roman" w:hAnsi="Times New Roman" w:cs="Times New Roman"/>
          <w:lang w:val="en-GB"/>
        </w:rPr>
        <w:t>Moushi</w:t>
      </w:r>
      <w:proofErr w:type="spellEnd"/>
      <w:r w:rsidRPr="00556767">
        <w:rPr>
          <w:rFonts w:ascii="Times New Roman" w:hAnsi="Times New Roman" w:cs="Times New Roman"/>
          <w:lang w:val="en-GB"/>
        </w:rPr>
        <w:t xml:space="preserve">, A., </w:t>
      </w:r>
      <w:proofErr w:type="spellStart"/>
      <w:r w:rsidRPr="00556767">
        <w:rPr>
          <w:rFonts w:ascii="Times New Roman" w:hAnsi="Times New Roman" w:cs="Times New Roman"/>
          <w:lang w:val="en-GB"/>
        </w:rPr>
        <w:t>Michailidou</w:t>
      </w:r>
      <w:proofErr w:type="spellEnd"/>
      <w:r w:rsidRPr="00556767">
        <w:rPr>
          <w:rFonts w:ascii="Times New Roman" w:hAnsi="Times New Roman" w:cs="Times New Roman"/>
          <w:lang w:val="en-GB"/>
        </w:rPr>
        <w:t xml:space="preserve">, K., </w:t>
      </w:r>
      <w:proofErr w:type="spellStart"/>
      <w:r w:rsidRPr="00556767">
        <w:rPr>
          <w:rFonts w:ascii="Times New Roman" w:hAnsi="Times New Roman" w:cs="Times New Roman"/>
          <w:lang w:val="en-GB"/>
        </w:rPr>
        <w:t>Soteriou</w:t>
      </w:r>
      <w:proofErr w:type="spellEnd"/>
      <w:r w:rsidRPr="00556767">
        <w:rPr>
          <w:rFonts w:ascii="Times New Roman" w:hAnsi="Times New Roman" w:cs="Times New Roman"/>
          <w:lang w:val="en-GB"/>
        </w:rPr>
        <w:t xml:space="preserve">, M., </w:t>
      </w:r>
      <w:proofErr w:type="spellStart"/>
      <w:r w:rsidRPr="00556767">
        <w:rPr>
          <w:rFonts w:ascii="Times New Roman" w:hAnsi="Times New Roman" w:cs="Times New Roman"/>
          <w:lang w:val="en-GB"/>
        </w:rPr>
        <w:t>Cariolou</w:t>
      </w:r>
      <w:proofErr w:type="spellEnd"/>
      <w:r w:rsidRPr="00556767">
        <w:rPr>
          <w:rFonts w:ascii="Times New Roman" w:hAnsi="Times New Roman" w:cs="Times New Roman"/>
          <w:lang w:val="en-GB"/>
        </w:rPr>
        <w:t xml:space="preserve">, M., &amp; </w:t>
      </w:r>
      <w:proofErr w:type="spellStart"/>
      <w:r w:rsidRPr="00556767">
        <w:rPr>
          <w:rFonts w:ascii="Times New Roman" w:hAnsi="Times New Roman" w:cs="Times New Roman"/>
          <w:lang w:val="en-GB"/>
        </w:rPr>
        <w:t>Bashiardes</w:t>
      </w:r>
      <w:proofErr w:type="spellEnd"/>
      <w:r w:rsidRPr="00556767">
        <w:rPr>
          <w:rFonts w:ascii="Times New Roman" w:hAnsi="Times New Roman" w:cs="Times New Roman"/>
          <w:lang w:val="en-GB"/>
        </w:rPr>
        <w:t xml:space="preserve">, E. (2018). MicroRNAs as possible biomarkers for screening of aortic aneurysms: a systematic review and validation study. </w:t>
      </w:r>
      <w:r w:rsidRPr="00556767">
        <w:rPr>
          <w:rFonts w:ascii="Times New Roman" w:hAnsi="Times New Roman" w:cs="Times New Roman"/>
          <w:i/>
          <w:iCs/>
          <w:lang w:val="en-GB"/>
        </w:rPr>
        <w:t>Biomarkers</w:t>
      </w:r>
      <w:r w:rsidRPr="00556767">
        <w:rPr>
          <w:rFonts w:ascii="Times New Roman" w:hAnsi="Times New Roman" w:cs="Times New Roman"/>
          <w:lang w:val="en-GB"/>
        </w:rPr>
        <w:t xml:space="preserve">, </w:t>
      </w:r>
      <w:r w:rsidRPr="00556767">
        <w:rPr>
          <w:rFonts w:ascii="Times New Roman" w:hAnsi="Times New Roman" w:cs="Times New Roman"/>
          <w:i/>
          <w:iCs/>
          <w:lang w:val="en-GB"/>
        </w:rPr>
        <w:t>23</w:t>
      </w:r>
      <w:r w:rsidRPr="00556767">
        <w:rPr>
          <w:rFonts w:ascii="Times New Roman" w:hAnsi="Times New Roman" w:cs="Times New Roman"/>
          <w:lang w:val="en-GB"/>
        </w:rPr>
        <w:t>(3), 253–264. https://doi.org/10.1080/1354750X.2018.1423704</w:t>
      </w:r>
    </w:p>
    <w:p w14:paraId="7E85A40F" w14:textId="77777777" w:rsidR="00556767" w:rsidRPr="00556767" w:rsidRDefault="00556767" w:rsidP="00153EBC">
      <w:pPr>
        <w:pStyle w:val="Prrafodelista"/>
        <w:numPr>
          <w:ilvl w:val="0"/>
          <w:numId w:val="15"/>
        </w:numPr>
        <w:spacing w:line="360" w:lineRule="auto"/>
        <w:rPr>
          <w:rFonts w:ascii="Times New Roman" w:hAnsi="Times New Roman" w:cs="Times New Roman"/>
          <w:lang w:val="en-GB"/>
        </w:rPr>
      </w:pPr>
      <w:proofErr w:type="spellStart"/>
      <w:r w:rsidRPr="00556767">
        <w:rPr>
          <w:rFonts w:ascii="Times New Roman" w:hAnsi="Times New Roman" w:cs="Times New Roman"/>
          <w:lang w:val="en-GB"/>
        </w:rPr>
        <w:t>Niedzwiecki</w:t>
      </w:r>
      <w:proofErr w:type="spellEnd"/>
      <w:r w:rsidRPr="00556767">
        <w:rPr>
          <w:rFonts w:ascii="Times New Roman" w:hAnsi="Times New Roman" w:cs="Times New Roman"/>
          <w:lang w:val="en-GB"/>
        </w:rPr>
        <w:t xml:space="preserve">, A., </w:t>
      </w:r>
      <w:proofErr w:type="spellStart"/>
      <w:r w:rsidRPr="00556767">
        <w:rPr>
          <w:rFonts w:ascii="Times New Roman" w:hAnsi="Times New Roman" w:cs="Times New Roman"/>
          <w:lang w:val="en-GB"/>
        </w:rPr>
        <w:t>Roomi</w:t>
      </w:r>
      <w:proofErr w:type="spellEnd"/>
      <w:r w:rsidRPr="00556767">
        <w:rPr>
          <w:rFonts w:ascii="Times New Roman" w:hAnsi="Times New Roman" w:cs="Times New Roman"/>
          <w:lang w:val="en-GB"/>
        </w:rPr>
        <w:t xml:space="preserve">, M. W., </w:t>
      </w:r>
      <w:proofErr w:type="spellStart"/>
      <w:r w:rsidRPr="00556767">
        <w:rPr>
          <w:rFonts w:ascii="Times New Roman" w:hAnsi="Times New Roman" w:cs="Times New Roman"/>
          <w:lang w:val="en-GB"/>
        </w:rPr>
        <w:t>Kalinovsky</w:t>
      </w:r>
      <w:proofErr w:type="spellEnd"/>
      <w:r w:rsidRPr="00556767">
        <w:rPr>
          <w:rFonts w:ascii="Times New Roman" w:hAnsi="Times New Roman" w:cs="Times New Roman"/>
          <w:lang w:val="en-GB"/>
        </w:rPr>
        <w:t xml:space="preserve">, T., &amp; </w:t>
      </w:r>
      <w:proofErr w:type="spellStart"/>
      <w:r w:rsidRPr="00556767">
        <w:rPr>
          <w:rFonts w:ascii="Times New Roman" w:hAnsi="Times New Roman" w:cs="Times New Roman"/>
          <w:lang w:val="en-GB"/>
        </w:rPr>
        <w:t>Rath</w:t>
      </w:r>
      <w:proofErr w:type="spellEnd"/>
      <w:r w:rsidRPr="00556767">
        <w:rPr>
          <w:rFonts w:ascii="Times New Roman" w:hAnsi="Times New Roman" w:cs="Times New Roman"/>
          <w:lang w:val="en-GB"/>
        </w:rPr>
        <w:t xml:space="preserve">, M. (2016). Anticancer efficacy of polyphenols and their combinations. </w:t>
      </w:r>
      <w:r w:rsidRPr="00556767">
        <w:rPr>
          <w:rFonts w:ascii="Times New Roman" w:hAnsi="Times New Roman" w:cs="Times New Roman"/>
          <w:i/>
          <w:iCs/>
          <w:lang w:val="en-GB"/>
        </w:rPr>
        <w:t>Nutrients</w:t>
      </w:r>
      <w:r w:rsidRPr="00556767">
        <w:rPr>
          <w:rFonts w:ascii="Times New Roman" w:hAnsi="Times New Roman" w:cs="Times New Roman"/>
          <w:lang w:val="en-GB"/>
        </w:rPr>
        <w:t xml:space="preserve">, </w:t>
      </w:r>
      <w:r w:rsidRPr="00556767">
        <w:rPr>
          <w:rFonts w:ascii="Times New Roman" w:hAnsi="Times New Roman" w:cs="Times New Roman"/>
          <w:i/>
          <w:iCs/>
          <w:lang w:val="en-GB"/>
        </w:rPr>
        <w:t>8</w:t>
      </w:r>
      <w:r w:rsidRPr="00556767">
        <w:rPr>
          <w:rFonts w:ascii="Times New Roman" w:hAnsi="Times New Roman" w:cs="Times New Roman"/>
          <w:lang w:val="en-GB"/>
        </w:rPr>
        <w:t>(9). https://doi.org/10.3390/nu8090552</w:t>
      </w:r>
    </w:p>
    <w:p w14:paraId="67F3C689" w14:textId="77777777" w:rsidR="00556767" w:rsidRPr="00556767" w:rsidRDefault="00556767" w:rsidP="00153EBC">
      <w:pPr>
        <w:pStyle w:val="Prrafodelista"/>
        <w:numPr>
          <w:ilvl w:val="0"/>
          <w:numId w:val="15"/>
        </w:numPr>
        <w:spacing w:line="360" w:lineRule="auto"/>
        <w:rPr>
          <w:rFonts w:ascii="Times New Roman" w:hAnsi="Times New Roman" w:cs="Times New Roman"/>
        </w:rPr>
      </w:pPr>
      <w:r w:rsidRPr="00556767">
        <w:rPr>
          <w:rFonts w:ascii="Times New Roman" w:hAnsi="Times New Roman" w:cs="Times New Roman"/>
        </w:rPr>
        <w:t xml:space="preserve">Ochoa-Hernández, A. B., Juárez-Vázquez, C. I., Rosales-Reynoso, M. A., &amp; Barros-Núñez, P. (2012). Cirugía y Cirujanos. </w:t>
      </w:r>
      <w:r w:rsidRPr="00556767">
        <w:rPr>
          <w:rFonts w:ascii="Times New Roman" w:hAnsi="Times New Roman" w:cs="Times New Roman"/>
          <w:i/>
          <w:iCs/>
        </w:rPr>
        <w:t>Cirugía y Cirujanos</w:t>
      </w:r>
      <w:r w:rsidRPr="00556767">
        <w:rPr>
          <w:rFonts w:ascii="Times New Roman" w:hAnsi="Times New Roman" w:cs="Times New Roman"/>
        </w:rPr>
        <w:t xml:space="preserve">, </w:t>
      </w:r>
      <w:r w:rsidRPr="00556767">
        <w:rPr>
          <w:rFonts w:ascii="Times New Roman" w:hAnsi="Times New Roman" w:cs="Times New Roman"/>
          <w:i/>
          <w:iCs/>
        </w:rPr>
        <w:t>80</w:t>
      </w:r>
      <w:r w:rsidRPr="00556767">
        <w:rPr>
          <w:rFonts w:ascii="Times New Roman" w:hAnsi="Times New Roman" w:cs="Times New Roman"/>
        </w:rPr>
        <w:t xml:space="preserve">. </w:t>
      </w:r>
      <w:proofErr w:type="spellStart"/>
      <w:r w:rsidRPr="00556767">
        <w:rPr>
          <w:rFonts w:ascii="Times New Roman" w:hAnsi="Times New Roman" w:cs="Times New Roman"/>
        </w:rPr>
        <w:t>Retrieved</w:t>
      </w:r>
      <w:proofErr w:type="spellEnd"/>
      <w:r w:rsidRPr="00556767">
        <w:rPr>
          <w:rFonts w:ascii="Times New Roman" w:hAnsi="Times New Roman" w:cs="Times New Roman"/>
        </w:rPr>
        <w:t xml:space="preserve"> </w:t>
      </w:r>
      <w:proofErr w:type="spellStart"/>
      <w:r w:rsidRPr="00556767">
        <w:rPr>
          <w:rFonts w:ascii="Times New Roman" w:hAnsi="Times New Roman" w:cs="Times New Roman"/>
        </w:rPr>
        <w:t>from</w:t>
      </w:r>
      <w:proofErr w:type="spellEnd"/>
      <w:r w:rsidRPr="00556767">
        <w:rPr>
          <w:rFonts w:ascii="Times New Roman" w:hAnsi="Times New Roman" w:cs="Times New Roman"/>
        </w:rPr>
        <w:t xml:space="preserve"> http://www.redalyc.org/pdf/662/66224459015.pdf</w:t>
      </w:r>
    </w:p>
    <w:p w14:paraId="0E1475FA" w14:textId="77777777" w:rsidR="00556767" w:rsidRPr="00556767" w:rsidRDefault="00556767" w:rsidP="00153EBC">
      <w:pPr>
        <w:pStyle w:val="Prrafodelista"/>
        <w:numPr>
          <w:ilvl w:val="0"/>
          <w:numId w:val="15"/>
        </w:numPr>
        <w:spacing w:line="360" w:lineRule="auto"/>
        <w:rPr>
          <w:rFonts w:ascii="Times New Roman" w:hAnsi="Times New Roman" w:cs="Times New Roman"/>
          <w:lang w:val="en-GB"/>
        </w:rPr>
      </w:pPr>
      <w:proofErr w:type="spellStart"/>
      <w:r w:rsidRPr="00556767">
        <w:rPr>
          <w:rFonts w:ascii="Times New Roman" w:hAnsi="Times New Roman" w:cs="Times New Roman"/>
        </w:rPr>
        <w:t>Ono</w:t>
      </w:r>
      <w:proofErr w:type="spellEnd"/>
      <w:r w:rsidRPr="00556767">
        <w:rPr>
          <w:rFonts w:ascii="Times New Roman" w:hAnsi="Times New Roman" w:cs="Times New Roman"/>
        </w:rPr>
        <w:t xml:space="preserve">, M., </w:t>
      </w:r>
      <w:proofErr w:type="spellStart"/>
      <w:r w:rsidRPr="00556767">
        <w:rPr>
          <w:rFonts w:ascii="Times New Roman" w:hAnsi="Times New Roman" w:cs="Times New Roman"/>
        </w:rPr>
        <w:t>Ejima</w:t>
      </w:r>
      <w:proofErr w:type="spellEnd"/>
      <w:r w:rsidRPr="00556767">
        <w:rPr>
          <w:rFonts w:ascii="Times New Roman" w:hAnsi="Times New Roman" w:cs="Times New Roman"/>
        </w:rPr>
        <w:t xml:space="preserve">, K., Higuchi, T., Takeshima, M., </w:t>
      </w:r>
      <w:proofErr w:type="spellStart"/>
      <w:r w:rsidRPr="00556767">
        <w:rPr>
          <w:rFonts w:ascii="Times New Roman" w:hAnsi="Times New Roman" w:cs="Times New Roman"/>
        </w:rPr>
        <w:t>Wakimoto</w:t>
      </w:r>
      <w:proofErr w:type="spellEnd"/>
      <w:r w:rsidRPr="00556767">
        <w:rPr>
          <w:rFonts w:ascii="Times New Roman" w:hAnsi="Times New Roman" w:cs="Times New Roman"/>
        </w:rPr>
        <w:t xml:space="preserve">, R., &amp; </w:t>
      </w:r>
      <w:proofErr w:type="spellStart"/>
      <w:r w:rsidRPr="00556767">
        <w:rPr>
          <w:rFonts w:ascii="Times New Roman" w:hAnsi="Times New Roman" w:cs="Times New Roman"/>
        </w:rPr>
        <w:t>Nakano</w:t>
      </w:r>
      <w:proofErr w:type="spellEnd"/>
      <w:r w:rsidRPr="00556767">
        <w:rPr>
          <w:rFonts w:ascii="Times New Roman" w:hAnsi="Times New Roman" w:cs="Times New Roman"/>
        </w:rPr>
        <w:t xml:space="preserve">, S. (2017). </w:t>
      </w:r>
      <w:proofErr w:type="spellStart"/>
      <w:r w:rsidRPr="00556767">
        <w:rPr>
          <w:rFonts w:ascii="Times New Roman" w:hAnsi="Times New Roman" w:cs="Times New Roman"/>
          <w:lang w:val="en-GB"/>
        </w:rPr>
        <w:t>Equol</w:t>
      </w:r>
      <w:proofErr w:type="spellEnd"/>
      <w:r w:rsidRPr="00556767">
        <w:rPr>
          <w:rFonts w:ascii="Times New Roman" w:hAnsi="Times New Roman" w:cs="Times New Roman"/>
          <w:lang w:val="en-GB"/>
        </w:rPr>
        <w:t xml:space="preserve"> Enhances Apoptosis-inducing Activity of Genistein by Increasing </w:t>
      </w:r>
      <w:proofErr w:type="spellStart"/>
      <w:r w:rsidRPr="00556767">
        <w:rPr>
          <w:rFonts w:ascii="Times New Roman" w:hAnsi="Times New Roman" w:cs="Times New Roman"/>
          <w:lang w:val="en-GB"/>
        </w:rPr>
        <w:t>Bax</w:t>
      </w:r>
      <w:proofErr w:type="spellEnd"/>
      <w:r w:rsidRPr="00556767">
        <w:rPr>
          <w:rFonts w:ascii="Times New Roman" w:hAnsi="Times New Roman" w:cs="Times New Roman"/>
          <w:lang w:val="en-GB"/>
        </w:rPr>
        <w:t>/</w:t>
      </w:r>
      <w:proofErr w:type="spellStart"/>
      <w:r w:rsidRPr="00556767">
        <w:rPr>
          <w:rFonts w:ascii="Times New Roman" w:hAnsi="Times New Roman" w:cs="Times New Roman"/>
          <w:lang w:val="en-GB"/>
        </w:rPr>
        <w:t>Bcl-xL</w:t>
      </w:r>
      <w:proofErr w:type="spellEnd"/>
      <w:r w:rsidRPr="00556767">
        <w:rPr>
          <w:rFonts w:ascii="Times New Roman" w:hAnsi="Times New Roman" w:cs="Times New Roman"/>
          <w:lang w:val="en-GB"/>
        </w:rPr>
        <w:t xml:space="preserve"> Expression Ratio in MCF-7 Human Breast Cancer Cells. </w:t>
      </w:r>
      <w:r w:rsidRPr="00556767">
        <w:rPr>
          <w:rFonts w:ascii="Times New Roman" w:hAnsi="Times New Roman" w:cs="Times New Roman"/>
          <w:i/>
          <w:iCs/>
          <w:lang w:val="en-GB"/>
        </w:rPr>
        <w:t>Nutrition and Cancer</w:t>
      </w:r>
      <w:r w:rsidRPr="00556767">
        <w:rPr>
          <w:rFonts w:ascii="Times New Roman" w:hAnsi="Times New Roman" w:cs="Times New Roman"/>
          <w:lang w:val="en-GB"/>
        </w:rPr>
        <w:t xml:space="preserve">, </w:t>
      </w:r>
      <w:r w:rsidRPr="00556767">
        <w:rPr>
          <w:rFonts w:ascii="Times New Roman" w:hAnsi="Times New Roman" w:cs="Times New Roman"/>
          <w:i/>
          <w:iCs/>
          <w:lang w:val="en-GB"/>
        </w:rPr>
        <w:t>69</w:t>
      </w:r>
      <w:r w:rsidRPr="00556767">
        <w:rPr>
          <w:rFonts w:ascii="Times New Roman" w:hAnsi="Times New Roman" w:cs="Times New Roman"/>
          <w:lang w:val="en-GB"/>
        </w:rPr>
        <w:t>(8), 1300–1307. https://doi.org/10.1080/01635581.2017.1367945</w:t>
      </w:r>
    </w:p>
    <w:p w14:paraId="41FEA321" w14:textId="77777777" w:rsidR="00556767" w:rsidRPr="00556767" w:rsidRDefault="00556767" w:rsidP="00153EBC">
      <w:pPr>
        <w:pStyle w:val="Prrafodelista"/>
        <w:numPr>
          <w:ilvl w:val="0"/>
          <w:numId w:val="15"/>
        </w:numPr>
        <w:spacing w:line="360" w:lineRule="auto"/>
        <w:rPr>
          <w:rFonts w:ascii="Times New Roman" w:hAnsi="Times New Roman" w:cs="Times New Roman"/>
          <w:lang w:val="en-GB"/>
        </w:rPr>
      </w:pPr>
      <w:r w:rsidRPr="00556767">
        <w:rPr>
          <w:rFonts w:ascii="Times New Roman" w:hAnsi="Times New Roman" w:cs="Times New Roman"/>
          <w:lang w:val="en-GB"/>
        </w:rPr>
        <w:t xml:space="preserve">Prinsloo, A., Pool, R., &amp; Van Niekerk, C. (2017). Preliminary data on microRNA expression profiles in a group of South African patients diagnosed with chronic myeloid leukaemia. </w:t>
      </w:r>
      <w:r w:rsidRPr="00556767">
        <w:rPr>
          <w:rFonts w:ascii="Times New Roman" w:hAnsi="Times New Roman" w:cs="Times New Roman"/>
          <w:i/>
          <w:iCs/>
          <w:lang w:val="en-GB"/>
        </w:rPr>
        <w:t>Molecular and Clinical Oncology</w:t>
      </w:r>
      <w:r w:rsidRPr="00556767">
        <w:rPr>
          <w:rFonts w:ascii="Times New Roman" w:hAnsi="Times New Roman" w:cs="Times New Roman"/>
          <w:lang w:val="en-GB"/>
        </w:rPr>
        <w:t xml:space="preserve">, </w:t>
      </w:r>
      <w:r w:rsidRPr="00556767">
        <w:rPr>
          <w:rFonts w:ascii="Times New Roman" w:hAnsi="Times New Roman" w:cs="Times New Roman"/>
          <w:i/>
          <w:iCs/>
          <w:lang w:val="en-GB"/>
        </w:rPr>
        <w:t>7</w:t>
      </w:r>
      <w:r w:rsidRPr="00556767">
        <w:rPr>
          <w:rFonts w:ascii="Times New Roman" w:hAnsi="Times New Roman" w:cs="Times New Roman"/>
          <w:lang w:val="en-GB"/>
        </w:rPr>
        <w:t>(3), 386–390. https://doi.org/10.3892/mco.2017.1319</w:t>
      </w:r>
    </w:p>
    <w:p w14:paraId="60C50260" w14:textId="77777777" w:rsidR="00556767" w:rsidRPr="00556767" w:rsidRDefault="00556767" w:rsidP="00153EBC">
      <w:pPr>
        <w:pStyle w:val="Prrafodelista"/>
        <w:numPr>
          <w:ilvl w:val="0"/>
          <w:numId w:val="15"/>
        </w:numPr>
        <w:spacing w:line="360" w:lineRule="auto"/>
        <w:rPr>
          <w:rFonts w:ascii="Times New Roman" w:hAnsi="Times New Roman" w:cs="Times New Roman"/>
          <w:lang w:val="en-GB"/>
        </w:rPr>
      </w:pPr>
      <w:proofErr w:type="spellStart"/>
      <w:r w:rsidRPr="00556767">
        <w:rPr>
          <w:rFonts w:ascii="Times New Roman" w:hAnsi="Times New Roman" w:cs="Times New Roman"/>
        </w:rPr>
        <w:lastRenderedPageBreak/>
        <w:t>Purnamasari</w:t>
      </w:r>
      <w:proofErr w:type="spellEnd"/>
      <w:r w:rsidRPr="00556767">
        <w:rPr>
          <w:rFonts w:ascii="Times New Roman" w:hAnsi="Times New Roman" w:cs="Times New Roman"/>
        </w:rPr>
        <w:t xml:space="preserve">, R., </w:t>
      </w:r>
      <w:proofErr w:type="spellStart"/>
      <w:r w:rsidRPr="00556767">
        <w:rPr>
          <w:rFonts w:ascii="Times New Roman" w:hAnsi="Times New Roman" w:cs="Times New Roman"/>
        </w:rPr>
        <w:t>Winarni</w:t>
      </w:r>
      <w:proofErr w:type="spellEnd"/>
      <w:r w:rsidRPr="00556767">
        <w:rPr>
          <w:rFonts w:ascii="Times New Roman" w:hAnsi="Times New Roman" w:cs="Times New Roman"/>
        </w:rPr>
        <w:t xml:space="preserve">, D., </w:t>
      </w:r>
      <w:proofErr w:type="spellStart"/>
      <w:r w:rsidRPr="00556767">
        <w:rPr>
          <w:rFonts w:ascii="Times New Roman" w:hAnsi="Times New Roman" w:cs="Times New Roman"/>
        </w:rPr>
        <w:t>Permanasari</w:t>
      </w:r>
      <w:proofErr w:type="spellEnd"/>
      <w:r w:rsidRPr="00556767">
        <w:rPr>
          <w:rFonts w:ascii="Times New Roman" w:hAnsi="Times New Roman" w:cs="Times New Roman"/>
        </w:rPr>
        <w:t xml:space="preserve">, A. A., Agustina, E., </w:t>
      </w:r>
      <w:proofErr w:type="spellStart"/>
      <w:r w:rsidRPr="00556767">
        <w:rPr>
          <w:rFonts w:ascii="Times New Roman" w:hAnsi="Times New Roman" w:cs="Times New Roman"/>
        </w:rPr>
        <w:t>Hayaza</w:t>
      </w:r>
      <w:proofErr w:type="spellEnd"/>
      <w:r w:rsidRPr="00556767">
        <w:rPr>
          <w:rFonts w:ascii="Times New Roman" w:hAnsi="Times New Roman" w:cs="Times New Roman"/>
        </w:rPr>
        <w:t xml:space="preserve">, S., &amp; </w:t>
      </w:r>
      <w:proofErr w:type="spellStart"/>
      <w:r w:rsidRPr="00556767">
        <w:rPr>
          <w:rFonts w:ascii="Times New Roman" w:hAnsi="Times New Roman" w:cs="Times New Roman"/>
        </w:rPr>
        <w:t>Darmanto</w:t>
      </w:r>
      <w:proofErr w:type="spellEnd"/>
      <w:r w:rsidRPr="00556767">
        <w:rPr>
          <w:rFonts w:ascii="Times New Roman" w:hAnsi="Times New Roman" w:cs="Times New Roman"/>
        </w:rPr>
        <w:t xml:space="preserve">, W. (2019). </w:t>
      </w:r>
      <w:r w:rsidRPr="00556767">
        <w:rPr>
          <w:rFonts w:ascii="Times New Roman" w:hAnsi="Times New Roman" w:cs="Times New Roman"/>
          <w:lang w:val="en-GB"/>
        </w:rPr>
        <w:t xml:space="preserve">Anticancer Activity of Methanol Extract of </w:t>
      </w:r>
      <w:proofErr w:type="spellStart"/>
      <w:r w:rsidRPr="00556767">
        <w:rPr>
          <w:rFonts w:ascii="Times New Roman" w:hAnsi="Times New Roman" w:cs="Times New Roman"/>
          <w:lang w:val="en-GB"/>
        </w:rPr>
        <w:t>Ficus</w:t>
      </w:r>
      <w:proofErr w:type="spellEnd"/>
      <w:r w:rsidRPr="00556767">
        <w:rPr>
          <w:rFonts w:ascii="Times New Roman" w:hAnsi="Times New Roman" w:cs="Times New Roman"/>
          <w:lang w:val="en-GB"/>
        </w:rPr>
        <w:t xml:space="preserve"> </w:t>
      </w:r>
      <w:proofErr w:type="spellStart"/>
      <w:r w:rsidRPr="00556767">
        <w:rPr>
          <w:rFonts w:ascii="Times New Roman" w:hAnsi="Times New Roman" w:cs="Times New Roman"/>
          <w:lang w:val="en-GB"/>
        </w:rPr>
        <w:t>carica</w:t>
      </w:r>
      <w:proofErr w:type="spellEnd"/>
      <w:r w:rsidRPr="00556767">
        <w:rPr>
          <w:rFonts w:ascii="Times New Roman" w:hAnsi="Times New Roman" w:cs="Times New Roman"/>
          <w:lang w:val="en-GB"/>
        </w:rPr>
        <w:t xml:space="preserve"> Leaves and Fruits Against Proliferation, Apoptosis, and Necrosis in Huh7it </w:t>
      </w:r>
      <w:proofErr w:type="gramStart"/>
      <w:r w:rsidRPr="00556767">
        <w:rPr>
          <w:rFonts w:ascii="Times New Roman" w:hAnsi="Times New Roman" w:cs="Times New Roman"/>
          <w:lang w:val="en-GB"/>
        </w:rPr>
        <w:t>Cells .</w:t>
      </w:r>
      <w:proofErr w:type="gramEnd"/>
      <w:r w:rsidRPr="00556767">
        <w:rPr>
          <w:rFonts w:ascii="Times New Roman" w:hAnsi="Times New Roman" w:cs="Times New Roman"/>
          <w:lang w:val="en-GB"/>
        </w:rPr>
        <w:t xml:space="preserve"> </w:t>
      </w:r>
      <w:r w:rsidRPr="00556767">
        <w:rPr>
          <w:rFonts w:ascii="Times New Roman" w:hAnsi="Times New Roman" w:cs="Times New Roman"/>
          <w:i/>
          <w:iCs/>
          <w:lang w:val="en-GB"/>
        </w:rPr>
        <w:t>Cancer Informatics</w:t>
      </w:r>
      <w:r w:rsidRPr="00556767">
        <w:rPr>
          <w:rFonts w:ascii="Times New Roman" w:hAnsi="Times New Roman" w:cs="Times New Roman"/>
          <w:lang w:val="en-GB"/>
        </w:rPr>
        <w:t xml:space="preserve">, </w:t>
      </w:r>
      <w:r w:rsidRPr="00556767">
        <w:rPr>
          <w:rFonts w:ascii="Times New Roman" w:hAnsi="Times New Roman" w:cs="Times New Roman"/>
          <w:i/>
          <w:iCs/>
          <w:lang w:val="en-GB"/>
        </w:rPr>
        <w:t>18</w:t>
      </w:r>
      <w:r w:rsidRPr="00556767">
        <w:rPr>
          <w:rFonts w:ascii="Times New Roman" w:hAnsi="Times New Roman" w:cs="Times New Roman"/>
          <w:lang w:val="en-GB"/>
        </w:rPr>
        <w:t>, 117693511984257. https://doi.org/10.1177/1176935119842576</w:t>
      </w:r>
    </w:p>
    <w:p w14:paraId="00F91178" w14:textId="77777777" w:rsidR="00556767" w:rsidRPr="00556767" w:rsidRDefault="00556767" w:rsidP="00153EBC">
      <w:pPr>
        <w:pStyle w:val="Prrafodelista"/>
        <w:numPr>
          <w:ilvl w:val="0"/>
          <w:numId w:val="15"/>
        </w:numPr>
        <w:spacing w:line="360" w:lineRule="auto"/>
        <w:rPr>
          <w:rFonts w:ascii="Times New Roman" w:hAnsi="Times New Roman" w:cs="Times New Roman"/>
          <w:lang w:val="en-GB"/>
        </w:rPr>
      </w:pPr>
      <w:proofErr w:type="spellStart"/>
      <w:r w:rsidRPr="00556767">
        <w:rPr>
          <w:rFonts w:ascii="Times New Roman" w:hAnsi="Times New Roman" w:cs="Times New Roman"/>
          <w:lang w:val="en-GB"/>
        </w:rPr>
        <w:t>Quesenberry</w:t>
      </w:r>
      <w:proofErr w:type="spellEnd"/>
      <w:r w:rsidRPr="00556767">
        <w:rPr>
          <w:rFonts w:ascii="Times New Roman" w:hAnsi="Times New Roman" w:cs="Times New Roman"/>
          <w:lang w:val="en-GB"/>
        </w:rPr>
        <w:t xml:space="preserve">, P. J., </w:t>
      </w:r>
      <w:proofErr w:type="spellStart"/>
      <w:r w:rsidRPr="00556767">
        <w:rPr>
          <w:rFonts w:ascii="Times New Roman" w:hAnsi="Times New Roman" w:cs="Times New Roman"/>
          <w:lang w:val="en-GB"/>
        </w:rPr>
        <w:t>Aliotta</w:t>
      </w:r>
      <w:proofErr w:type="spellEnd"/>
      <w:r w:rsidRPr="00556767">
        <w:rPr>
          <w:rFonts w:ascii="Times New Roman" w:hAnsi="Times New Roman" w:cs="Times New Roman"/>
          <w:lang w:val="en-GB"/>
        </w:rPr>
        <w:t xml:space="preserve">, J., </w:t>
      </w:r>
      <w:proofErr w:type="spellStart"/>
      <w:r w:rsidRPr="00556767">
        <w:rPr>
          <w:rFonts w:ascii="Times New Roman" w:hAnsi="Times New Roman" w:cs="Times New Roman"/>
          <w:lang w:val="en-GB"/>
        </w:rPr>
        <w:t>Deregibus</w:t>
      </w:r>
      <w:proofErr w:type="spellEnd"/>
      <w:r w:rsidRPr="00556767">
        <w:rPr>
          <w:rFonts w:ascii="Times New Roman" w:hAnsi="Times New Roman" w:cs="Times New Roman"/>
          <w:lang w:val="en-GB"/>
        </w:rPr>
        <w:t xml:space="preserve">, M. C., &amp; </w:t>
      </w:r>
      <w:proofErr w:type="spellStart"/>
      <w:r w:rsidRPr="00556767">
        <w:rPr>
          <w:rFonts w:ascii="Times New Roman" w:hAnsi="Times New Roman" w:cs="Times New Roman"/>
          <w:lang w:val="en-GB"/>
        </w:rPr>
        <w:t>Camussi</w:t>
      </w:r>
      <w:proofErr w:type="spellEnd"/>
      <w:r w:rsidRPr="00556767">
        <w:rPr>
          <w:rFonts w:ascii="Times New Roman" w:hAnsi="Times New Roman" w:cs="Times New Roman"/>
          <w:lang w:val="en-GB"/>
        </w:rPr>
        <w:t xml:space="preserve">, G. (2015). Role of extracellular RNA-carrying vesicles in cell differentiation and reprogramming. </w:t>
      </w:r>
      <w:r w:rsidRPr="00556767">
        <w:rPr>
          <w:rFonts w:ascii="Times New Roman" w:hAnsi="Times New Roman" w:cs="Times New Roman"/>
          <w:i/>
          <w:iCs/>
          <w:lang w:val="en-GB"/>
        </w:rPr>
        <w:t>Stem Cell Research and Therapy</w:t>
      </w:r>
      <w:r w:rsidRPr="00556767">
        <w:rPr>
          <w:rFonts w:ascii="Times New Roman" w:hAnsi="Times New Roman" w:cs="Times New Roman"/>
          <w:lang w:val="en-GB"/>
        </w:rPr>
        <w:t xml:space="preserve">, </w:t>
      </w:r>
      <w:r w:rsidRPr="00556767">
        <w:rPr>
          <w:rFonts w:ascii="Times New Roman" w:hAnsi="Times New Roman" w:cs="Times New Roman"/>
          <w:i/>
          <w:iCs/>
          <w:lang w:val="en-GB"/>
        </w:rPr>
        <w:t>6</w:t>
      </w:r>
      <w:r w:rsidRPr="00556767">
        <w:rPr>
          <w:rFonts w:ascii="Times New Roman" w:hAnsi="Times New Roman" w:cs="Times New Roman"/>
          <w:lang w:val="en-GB"/>
        </w:rPr>
        <w:t>(1), 1–10. https://doi.org/10.1186/s13287-015-0150-x</w:t>
      </w:r>
    </w:p>
    <w:p w14:paraId="6E1FCDFB" w14:textId="77777777" w:rsidR="00556767" w:rsidRPr="00556767" w:rsidRDefault="00556767" w:rsidP="00153EBC">
      <w:pPr>
        <w:pStyle w:val="Prrafodelista"/>
        <w:numPr>
          <w:ilvl w:val="0"/>
          <w:numId w:val="15"/>
        </w:numPr>
        <w:spacing w:line="360" w:lineRule="auto"/>
        <w:rPr>
          <w:rFonts w:ascii="Times New Roman" w:hAnsi="Times New Roman" w:cs="Times New Roman"/>
        </w:rPr>
      </w:pPr>
      <w:r w:rsidRPr="00556767">
        <w:rPr>
          <w:rFonts w:ascii="Times New Roman" w:hAnsi="Times New Roman" w:cs="Times New Roman"/>
        </w:rPr>
        <w:t xml:space="preserve">Quiñones, M., &amp; Aleixandre, M. M. A. (2012). Los polifenoles , compuestos de origen natural con efectos saludables sobre el sistema cardiovascular COMPOUNDS WITH BENEFICIAL EFFECTS. </w:t>
      </w:r>
      <w:r w:rsidRPr="00556767">
        <w:rPr>
          <w:rFonts w:ascii="Times New Roman" w:hAnsi="Times New Roman" w:cs="Times New Roman"/>
          <w:i/>
          <w:iCs/>
        </w:rPr>
        <w:t>Los Polifenoles, Compuestos de Origen Natural Con Efectos Saludables Sobre El Sistema Cardiovascular</w:t>
      </w:r>
      <w:r w:rsidRPr="00556767">
        <w:rPr>
          <w:rFonts w:ascii="Times New Roman" w:hAnsi="Times New Roman" w:cs="Times New Roman"/>
        </w:rPr>
        <w:t xml:space="preserve">, </w:t>
      </w:r>
      <w:r w:rsidRPr="00556767">
        <w:rPr>
          <w:rFonts w:ascii="Times New Roman" w:hAnsi="Times New Roman" w:cs="Times New Roman"/>
          <w:i/>
          <w:iCs/>
        </w:rPr>
        <w:t>27</w:t>
      </w:r>
      <w:r w:rsidRPr="00556767">
        <w:rPr>
          <w:rFonts w:ascii="Times New Roman" w:hAnsi="Times New Roman" w:cs="Times New Roman"/>
        </w:rPr>
        <w:t>(1), 76–89. https://doi.org/10.3305/nh.2012.27.1.5418</w:t>
      </w:r>
    </w:p>
    <w:p w14:paraId="552E0886" w14:textId="77777777" w:rsidR="00556767" w:rsidRPr="00556767" w:rsidRDefault="00556767" w:rsidP="00153EBC">
      <w:pPr>
        <w:pStyle w:val="Prrafodelista"/>
        <w:numPr>
          <w:ilvl w:val="0"/>
          <w:numId w:val="15"/>
        </w:numPr>
        <w:spacing w:line="360" w:lineRule="auto"/>
        <w:rPr>
          <w:rFonts w:ascii="Times New Roman" w:hAnsi="Times New Roman" w:cs="Times New Roman"/>
        </w:rPr>
      </w:pPr>
      <w:r w:rsidRPr="00556767">
        <w:rPr>
          <w:rFonts w:ascii="Times New Roman" w:hAnsi="Times New Roman" w:cs="Times New Roman"/>
        </w:rPr>
        <w:t>Redondo-Blanco, S. (2014). Modulación de la apoptosis en líneas celulares de cáncer de colon mediante compuestos bioactivos ., 44.</w:t>
      </w:r>
    </w:p>
    <w:p w14:paraId="6209E919" w14:textId="77777777" w:rsidR="00556767" w:rsidRPr="00556767" w:rsidRDefault="00556767" w:rsidP="00153EBC">
      <w:pPr>
        <w:pStyle w:val="Prrafodelista"/>
        <w:numPr>
          <w:ilvl w:val="0"/>
          <w:numId w:val="15"/>
        </w:numPr>
        <w:spacing w:line="360" w:lineRule="auto"/>
        <w:rPr>
          <w:rFonts w:ascii="Times New Roman" w:hAnsi="Times New Roman" w:cs="Times New Roman"/>
          <w:lang w:val="en-GB"/>
        </w:rPr>
      </w:pPr>
      <w:r w:rsidRPr="00556767">
        <w:rPr>
          <w:rFonts w:ascii="Times New Roman" w:hAnsi="Times New Roman" w:cs="Times New Roman"/>
          <w:lang w:val="en-GB"/>
        </w:rPr>
        <w:t xml:space="preserve">Riaz, N., </w:t>
      </w:r>
      <w:proofErr w:type="spellStart"/>
      <w:r w:rsidRPr="00556767">
        <w:rPr>
          <w:rFonts w:ascii="Times New Roman" w:hAnsi="Times New Roman" w:cs="Times New Roman"/>
          <w:lang w:val="en-GB"/>
        </w:rPr>
        <w:t>Wolden</w:t>
      </w:r>
      <w:proofErr w:type="spellEnd"/>
      <w:r w:rsidRPr="00556767">
        <w:rPr>
          <w:rFonts w:ascii="Times New Roman" w:hAnsi="Times New Roman" w:cs="Times New Roman"/>
          <w:lang w:val="en-GB"/>
        </w:rPr>
        <w:t xml:space="preserve">, S. L., </w:t>
      </w:r>
      <w:proofErr w:type="spellStart"/>
      <w:r w:rsidRPr="00556767">
        <w:rPr>
          <w:rFonts w:ascii="Times New Roman" w:hAnsi="Times New Roman" w:cs="Times New Roman"/>
          <w:lang w:val="en-GB"/>
        </w:rPr>
        <w:t>Gelblum</w:t>
      </w:r>
      <w:proofErr w:type="spellEnd"/>
      <w:r w:rsidRPr="00556767">
        <w:rPr>
          <w:rFonts w:ascii="Times New Roman" w:hAnsi="Times New Roman" w:cs="Times New Roman"/>
          <w:lang w:val="en-GB"/>
        </w:rPr>
        <w:t xml:space="preserve">, D. Y., &amp; Eric, J. (2016). HHS Public Access, </w:t>
      </w:r>
      <w:r w:rsidRPr="00556767">
        <w:rPr>
          <w:rFonts w:ascii="Times New Roman" w:hAnsi="Times New Roman" w:cs="Times New Roman"/>
          <w:i/>
          <w:iCs/>
          <w:lang w:val="en-GB"/>
        </w:rPr>
        <w:t>118</w:t>
      </w:r>
      <w:r w:rsidRPr="00556767">
        <w:rPr>
          <w:rFonts w:ascii="Times New Roman" w:hAnsi="Times New Roman" w:cs="Times New Roman"/>
          <w:lang w:val="en-GB"/>
        </w:rPr>
        <w:t>(24), 6072–6078. https://doi.org/10.1002/cncr.27633.Percutaneous</w:t>
      </w:r>
    </w:p>
    <w:p w14:paraId="31405DEB" w14:textId="77777777" w:rsidR="00556767" w:rsidRPr="00556767" w:rsidRDefault="00556767" w:rsidP="00153EBC">
      <w:pPr>
        <w:pStyle w:val="Prrafodelista"/>
        <w:numPr>
          <w:ilvl w:val="0"/>
          <w:numId w:val="15"/>
        </w:numPr>
        <w:spacing w:line="360" w:lineRule="auto"/>
        <w:rPr>
          <w:rFonts w:ascii="Times New Roman" w:hAnsi="Times New Roman" w:cs="Times New Roman"/>
        </w:rPr>
      </w:pPr>
      <w:r w:rsidRPr="00556767">
        <w:rPr>
          <w:rFonts w:ascii="Times New Roman" w:hAnsi="Times New Roman" w:cs="Times New Roman"/>
        </w:rPr>
        <w:t xml:space="preserve">Sáenz-Cuesta, M. (2015). Aplicación clínica de las vesículas extracelulares en la esclerosis múltiple, </w:t>
      </w:r>
      <w:r w:rsidRPr="00556767">
        <w:rPr>
          <w:rFonts w:ascii="Times New Roman" w:hAnsi="Times New Roman" w:cs="Times New Roman"/>
          <w:i/>
          <w:iCs/>
        </w:rPr>
        <w:t>2015</w:t>
      </w:r>
      <w:r w:rsidRPr="00556767">
        <w:rPr>
          <w:rFonts w:ascii="Times New Roman" w:hAnsi="Times New Roman" w:cs="Times New Roman"/>
        </w:rPr>
        <w:t>(cc), 1–178.</w:t>
      </w:r>
    </w:p>
    <w:p w14:paraId="0D5FC130" w14:textId="77777777" w:rsidR="00556767" w:rsidRPr="00556767" w:rsidRDefault="00556767" w:rsidP="00153EBC">
      <w:pPr>
        <w:pStyle w:val="Prrafodelista"/>
        <w:numPr>
          <w:ilvl w:val="0"/>
          <w:numId w:val="15"/>
        </w:numPr>
        <w:spacing w:line="360" w:lineRule="auto"/>
        <w:rPr>
          <w:rFonts w:ascii="Times New Roman" w:hAnsi="Times New Roman" w:cs="Times New Roman"/>
          <w:lang w:val="en-GB"/>
        </w:rPr>
      </w:pPr>
      <w:r w:rsidRPr="00556767">
        <w:rPr>
          <w:rFonts w:ascii="Times New Roman" w:hAnsi="Times New Roman" w:cs="Times New Roman"/>
          <w:lang w:val="en-GB"/>
        </w:rPr>
        <w:t xml:space="preserve">Schoen, C., Glennon, J. C., </w:t>
      </w:r>
      <w:proofErr w:type="spellStart"/>
      <w:r w:rsidRPr="00556767">
        <w:rPr>
          <w:rFonts w:ascii="Times New Roman" w:hAnsi="Times New Roman" w:cs="Times New Roman"/>
          <w:lang w:val="en-GB"/>
        </w:rPr>
        <w:t>Abghari</w:t>
      </w:r>
      <w:proofErr w:type="spellEnd"/>
      <w:r w:rsidRPr="00556767">
        <w:rPr>
          <w:rFonts w:ascii="Times New Roman" w:hAnsi="Times New Roman" w:cs="Times New Roman"/>
          <w:lang w:val="en-GB"/>
        </w:rPr>
        <w:t xml:space="preserve">, S., </w:t>
      </w:r>
      <w:proofErr w:type="spellStart"/>
      <w:r w:rsidRPr="00556767">
        <w:rPr>
          <w:rFonts w:ascii="Times New Roman" w:hAnsi="Times New Roman" w:cs="Times New Roman"/>
          <w:lang w:val="en-GB"/>
        </w:rPr>
        <w:t>Bloemen</w:t>
      </w:r>
      <w:proofErr w:type="spellEnd"/>
      <w:r w:rsidRPr="00556767">
        <w:rPr>
          <w:rFonts w:ascii="Times New Roman" w:hAnsi="Times New Roman" w:cs="Times New Roman"/>
          <w:lang w:val="en-GB"/>
        </w:rPr>
        <w:t xml:space="preserve">, M., </w:t>
      </w:r>
      <w:proofErr w:type="spellStart"/>
      <w:r w:rsidRPr="00556767">
        <w:rPr>
          <w:rFonts w:ascii="Times New Roman" w:hAnsi="Times New Roman" w:cs="Times New Roman"/>
          <w:lang w:val="en-GB"/>
        </w:rPr>
        <w:t>Aschrafi</w:t>
      </w:r>
      <w:proofErr w:type="spellEnd"/>
      <w:r w:rsidRPr="00556767">
        <w:rPr>
          <w:rFonts w:ascii="Times New Roman" w:hAnsi="Times New Roman" w:cs="Times New Roman"/>
          <w:lang w:val="en-GB"/>
        </w:rPr>
        <w:t xml:space="preserve">, A., </w:t>
      </w:r>
      <w:proofErr w:type="spellStart"/>
      <w:r w:rsidRPr="00556767">
        <w:rPr>
          <w:rFonts w:ascii="Times New Roman" w:hAnsi="Times New Roman" w:cs="Times New Roman"/>
          <w:lang w:val="en-GB"/>
        </w:rPr>
        <w:t>Carels</w:t>
      </w:r>
      <w:proofErr w:type="spellEnd"/>
      <w:r w:rsidRPr="00556767">
        <w:rPr>
          <w:rFonts w:ascii="Times New Roman" w:hAnsi="Times New Roman" w:cs="Times New Roman"/>
          <w:lang w:val="en-GB"/>
        </w:rPr>
        <w:t xml:space="preserve">, C. E. L., &amp; Von den Hoff, J. W. (2018). Differential microRNA expression in cultured palatal fibroblasts from infants with cleft palate and controls. </w:t>
      </w:r>
      <w:r w:rsidRPr="00556767">
        <w:rPr>
          <w:rFonts w:ascii="Times New Roman" w:hAnsi="Times New Roman" w:cs="Times New Roman"/>
          <w:i/>
          <w:iCs/>
          <w:lang w:val="en-GB"/>
        </w:rPr>
        <w:t>European Journal of Orthodontics</w:t>
      </w:r>
      <w:r w:rsidRPr="00556767">
        <w:rPr>
          <w:rFonts w:ascii="Times New Roman" w:hAnsi="Times New Roman" w:cs="Times New Roman"/>
          <w:lang w:val="en-GB"/>
        </w:rPr>
        <w:t xml:space="preserve">, </w:t>
      </w:r>
      <w:r w:rsidRPr="00556767">
        <w:rPr>
          <w:rFonts w:ascii="Times New Roman" w:hAnsi="Times New Roman" w:cs="Times New Roman"/>
          <w:i/>
          <w:iCs/>
          <w:lang w:val="en-GB"/>
        </w:rPr>
        <w:t>40</w:t>
      </w:r>
      <w:r w:rsidRPr="00556767">
        <w:rPr>
          <w:rFonts w:ascii="Times New Roman" w:hAnsi="Times New Roman" w:cs="Times New Roman"/>
          <w:lang w:val="en-GB"/>
        </w:rPr>
        <w:t>(1), 90–96. https://doi.org/10.1093/ejo/cjx034</w:t>
      </w:r>
    </w:p>
    <w:p w14:paraId="2D83067C" w14:textId="77777777" w:rsidR="00556767" w:rsidRPr="00556767" w:rsidRDefault="00556767" w:rsidP="00153EBC">
      <w:pPr>
        <w:pStyle w:val="Prrafodelista"/>
        <w:numPr>
          <w:ilvl w:val="0"/>
          <w:numId w:val="15"/>
        </w:numPr>
        <w:spacing w:line="360" w:lineRule="auto"/>
        <w:rPr>
          <w:rFonts w:ascii="Times New Roman" w:hAnsi="Times New Roman" w:cs="Times New Roman"/>
          <w:lang w:val="en-GB"/>
        </w:rPr>
      </w:pPr>
      <w:proofErr w:type="spellStart"/>
      <w:r w:rsidRPr="00556767">
        <w:rPr>
          <w:rFonts w:ascii="Times New Roman" w:hAnsi="Times New Roman" w:cs="Times New Roman"/>
          <w:lang w:val="en-GB"/>
        </w:rPr>
        <w:t>Schreihofer</w:t>
      </w:r>
      <w:proofErr w:type="spellEnd"/>
      <w:r w:rsidRPr="00556767">
        <w:rPr>
          <w:rFonts w:ascii="Times New Roman" w:hAnsi="Times New Roman" w:cs="Times New Roman"/>
          <w:lang w:val="en-GB"/>
        </w:rPr>
        <w:t>, D. A., &amp; Oppong-</w:t>
      </w:r>
      <w:proofErr w:type="spellStart"/>
      <w:r w:rsidRPr="00556767">
        <w:rPr>
          <w:rFonts w:ascii="Times New Roman" w:hAnsi="Times New Roman" w:cs="Times New Roman"/>
          <w:lang w:val="en-GB"/>
        </w:rPr>
        <w:t>Gyebi</w:t>
      </w:r>
      <w:proofErr w:type="spellEnd"/>
      <w:r w:rsidRPr="00556767">
        <w:rPr>
          <w:rFonts w:ascii="Times New Roman" w:hAnsi="Times New Roman" w:cs="Times New Roman"/>
          <w:lang w:val="en-GB"/>
        </w:rPr>
        <w:t xml:space="preserve">, A. (2019). Genistein: mechanisms of action for a pleiotropic neuroprotective agent in stroke. </w:t>
      </w:r>
      <w:r w:rsidRPr="00556767">
        <w:rPr>
          <w:rFonts w:ascii="Times New Roman" w:hAnsi="Times New Roman" w:cs="Times New Roman"/>
          <w:i/>
          <w:iCs/>
          <w:lang w:val="en-GB"/>
        </w:rPr>
        <w:t>Nutritional Neuroscience</w:t>
      </w:r>
      <w:r w:rsidRPr="00556767">
        <w:rPr>
          <w:rFonts w:ascii="Times New Roman" w:hAnsi="Times New Roman" w:cs="Times New Roman"/>
          <w:lang w:val="en-GB"/>
        </w:rPr>
        <w:t xml:space="preserve">, </w:t>
      </w:r>
      <w:r w:rsidRPr="00556767">
        <w:rPr>
          <w:rFonts w:ascii="Times New Roman" w:hAnsi="Times New Roman" w:cs="Times New Roman"/>
          <w:i/>
          <w:iCs/>
          <w:lang w:val="en-GB"/>
        </w:rPr>
        <w:t>22</w:t>
      </w:r>
      <w:r w:rsidRPr="00556767">
        <w:rPr>
          <w:rFonts w:ascii="Times New Roman" w:hAnsi="Times New Roman" w:cs="Times New Roman"/>
          <w:lang w:val="en-GB"/>
        </w:rPr>
        <w:t>(6), 375–391. https://doi.org/10.1080/1028415X.2017.1391933</w:t>
      </w:r>
    </w:p>
    <w:p w14:paraId="169C97CB" w14:textId="77777777" w:rsidR="00556767" w:rsidRPr="00556767" w:rsidRDefault="00556767" w:rsidP="00153EBC">
      <w:pPr>
        <w:pStyle w:val="Prrafodelista"/>
        <w:numPr>
          <w:ilvl w:val="0"/>
          <w:numId w:val="15"/>
        </w:numPr>
        <w:spacing w:line="360" w:lineRule="auto"/>
        <w:rPr>
          <w:rFonts w:ascii="Times New Roman" w:hAnsi="Times New Roman" w:cs="Times New Roman"/>
          <w:lang w:val="en-GB"/>
        </w:rPr>
      </w:pPr>
      <w:r w:rsidRPr="00556767">
        <w:rPr>
          <w:rFonts w:ascii="Times New Roman" w:hAnsi="Times New Roman" w:cs="Times New Roman"/>
          <w:lang w:val="en-GB"/>
        </w:rPr>
        <w:t xml:space="preserve">Sharma, A., Kaur, M., </w:t>
      </w:r>
      <w:proofErr w:type="spellStart"/>
      <w:r w:rsidRPr="00556767">
        <w:rPr>
          <w:rFonts w:ascii="Times New Roman" w:hAnsi="Times New Roman" w:cs="Times New Roman"/>
          <w:lang w:val="en-GB"/>
        </w:rPr>
        <w:t>Katnoria</w:t>
      </w:r>
      <w:proofErr w:type="spellEnd"/>
      <w:r w:rsidRPr="00556767">
        <w:rPr>
          <w:rFonts w:ascii="Times New Roman" w:hAnsi="Times New Roman" w:cs="Times New Roman"/>
          <w:lang w:val="en-GB"/>
        </w:rPr>
        <w:t xml:space="preserve">, J. K., &amp; Nagpal, A. K. (2017). Polyphenols in Food: Cancer Prevention and Apoptosis Induction. </w:t>
      </w:r>
      <w:r w:rsidRPr="00556767">
        <w:rPr>
          <w:rFonts w:ascii="Times New Roman" w:hAnsi="Times New Roman" w:cs="Times New Roman"/>
          <w:i/>
          <w:iCs/>
          <w:lang w:val="en-GB"/>
        </w:rPr>
        <w:t xml:space="preserve">Current Medicinal </w:t>
      </w:r>
      <w:r w:rsidRPr="00556767">
        <w:rPr>
          <w:rFonts w:ascii="Times New Roman" w:hAnsi="Times New Roman" w:cs="Times New Roman"/>
          <w:i/>
          <w:iCs/>
          <w:lang w:val="en-GB"/>
        </w:rPr>
        <w:lastRenderedPageBreak/>
        <w:t>Chemistry</w:t>
      </w:r>
      <w:r w:rsidRPr="00556767">
        <w:rPr>
          <w:rFonts w:ascii="Times New Roman" w:hAnsi="Times New Roman" w:cs="Times New Roman"/>
          <w:lang w:val="en-GB"/>
        </w:rPr>
        <w:t xml:space="preserve">, </w:t>
      </w:r>
      <w:r w:rsidRPr="00556767">
        <w:rPr>
          <w:rFonts w:ascii="Times New Roman" w:hAnsi="Times New Roman" w:cs="Times New Roman"/>
          <w:i/>
          <w:iCs/>
          <w:lang w:val="en-GB"/>
        </w:rPr>
        <w:t>25</w:t>
      </w:r>
      <w:r w:rsidRPr="00556767">
        <w:rPr>
          <w:rFonts w:ascii="Times New Roman" w:hAnsi="Times New Roman" w:cs="Times New Roman"/>
          <w:lang w:val="en-GB"/>
        </w:rPr>
        <w:t>(36), 4740–4757. https://doi.org/10.2174/0929867324666171006144208</w:t>
      </w:r>
    </w:p>
    <w:p w14:paraId="10780AEF" w14:textId="77777777" w:rsidR="00556767" w:rsidRPr="00556767" w:rsidRDefault="00556767" w:rsidP="00153EBC">
      <w:pPr>
        <w:pStyle w:val="Prrafodelista"/>
        <w:numPr>
          <w:ilvl w:val="0"/>
          <w:numId w:val="15"/>
        </w:numPr>
        <w:spacing w:line="360" w:lineRule="auto"/>
        <w:rPr>
          <w:rFonts w:ascii="Times New Roman" w:hAnsi="Times New Roman" w:cs="Times New Roman"/>
          <w:lang w:val="en-GB"/>
        </w:rPr>
      </w:pPr>
      <w:proofErr w:type="spellStart"/>
      <w:r w:rsidRPr="00556767">
        <w:rPr>
          <w:rFonts w:ascii="Times New Roman" w:hAnsi="Times New Roman" w:cs="Times New Roman"/>
        </w:rPr>
        <w:t>Thyagarajan</w:t>
      </w:r>
      <w:proofErr w:type="spellEnd"/>
      <w:r w:rsidRPr="00556767">
        <w:rPr>
          <w:rFonts w:ascii="Times New Roman" w:hAnsi="Times New Roman" w:cs="Times New Roman"/>
        </w:rPr>
        <w:t xml:space="preserve">, A., &amp; </w:t>
      </w:r>
      <w:proofErr w:type="spellStart"/>
      <w:r w:rsidRPr="00556767">
        <w:rPr>
          <w:rFonts w:ascii="Times New Roman" w:hAnsi="Times New Roman" w:cs="Times New Roman"/>
        </w:rPr>
        <w:t>Sahu</w:t>
      </w:r>
      <w:proofErr w:type="spellEnd"/>
      <w:r w:rsidRPr="00556767">
        <w:rPr>
          <w:rFonts w:ascii="Times New Roman" w:hAnsi="Times New Roman" w:cs="Times New Roman"/>
        </w:rPr>
        <w:t xml:space="preserve">, R. P. (2018). </w:t>
      </w:r>
      <w:r w:rsidRPr="00556767">
        <w:rPr>
          <w:rFonts w:ascii="Times New Roman" w:hAnsi="Times New Roman" w:cs="Times New Roman"/>
          <w:lang w:val="en-GB"/>
        </w:rPr>
        <w:t xml:space="preserve">Potential Contributions of Antioxidants to Cancer Therapy: Immunomodulation and </w:t>
      </w:r>
      <w:proofErr w:type="spellStart"/>
      <w:r w:rsidRPr="00556767">
        <w:rPr>
          <w:rFonts w:ascii="Times New Roman" w:hAnsi="Times New Roman" w:cs="Times New Roman"/>
          <w:lang w:val="en-GB"/>
        </w:rPr>
        <w:t>Radiosensitization</w:t>
      </w:r>
      <w:proofErr w:type="spellEnd"/>
      <w:r w:rsidRPr="00556767">
        <w:rPr>
          <w:rFonts w:ascii="Times New Roman" w:hAnsi="Times New Roman" w:cs="Times New Roman"/>
          <w:lang w:val="en-GB"/>
        </w:rPr>
        <w:t xml:space="preserve">. </w:t>
      </w:r>
      <w:r w:rsidRPr="00556767">
        <w:rPr>
          <w:rFonts w:ascii="Times New Roman" w:hAnsi="Times New Roman" w:cs="Times New Roman"/>
          <w:i/>
          <w:iCs/>
          <w:lang w:val="en-GB"/>
        </w:rPr>
        <w:t>Integrative Cancer Therapies</w:t>
      </w:r>
      <w:r w:rsidRPr="00556767">
        <w:rPr>
          <w:rFonts w:ascii="Times New Roman" w:hAnsi="Times New Roman" w:cs="Times New Roman"/>
          <w:lang w:val="en-GB"/>
        </w:rPr>
        <w:t xml:space="preserve">, </w:t>
      </w:r>
      <w:r w:rsidRPr="00556767">
        <w:rPr>
          <w:rFonts w:ascii="Times New Roman" w:hAnsi="Times New Roman" w:cs="Times New Roman"/>
          <w:i/>
          <w:iCs/>
          <w:lang w:val="en-GB"/>
        </w:rPr>
        <w:t>17</w:t>
      </w:r>
      <w:r w:rsidRPr="00556767">
        <w:rPr>
          <w:rFonts w:ascii="Times New Roman" w:hAnsi="Times New Roman" w:cs="Times New Roman"/>
          <w:lang w:val="en-GB"/>
        </w:rPr>
        <w:t>(2), 210–216. https://doi.org/10.1177/1534735416681639</w:t>
      </w:r>
    </w:p>
    <w:p w14:paraId="68483189" w14:textId="77777777" w:rsidR="00556767" w:rsidRPr="00556767" w:rsidRDefault="00556767" w:rsidP="00153EBC">
      <w:pPr>
        <w:pStyle w:val="Prrafodelista"/>
        <w:numPr>
          <w:ilvl w:val="0"/>
          <w:numId w:val="15"/>
        </w:numPr>
        <w:spacing w:line="360" w:lineRule="auto"/>
        <w:rPr>
          <w:rFonts w:ascii="Times New Roman" w:hAnsi="Times New Roman" w:cs="Times New Roman"/>
          <w:lang w:val="en-GB"/>
        </w:rPr>
      </w:pPr>
      <w:r w:rsidRPr="00556767">
        <w:rPr>
          <w:rFonts w:ascii="Times New Roman" w:hAnsi="Times New Roman" w:cs="Times New Roman"/>
          <w:lang w:val="en-GB"/>
        </w:rPr>
        <w:t xml:space="preserve">Wang, J., Pan, Y., Hu, J., Ma, Q., Xu, Y., Zhang, Y., … Liu, Y. (2018). Tea polyphenols induce S phase arrest and apoptosis in gallbladder cancer cells. </w:t>
      </w:r>
      <w:r w:rsidRPr="00556767">
        <w:rPr>
          <w:rFonts w:ascii="Times New Roman" w:hAnsi="Times New Roman" w:cs="Times New Roman"/>
          <w:i/>
          <w:iCs/>
          <w:lang w:val="en-GB"/>
        </w:rPr>
        <w:t>Brazilian Journal of Medical and Biological Research</w:t>
      </w:r>
      <w:r w:rsidRPr="00556767">
        <w:rPr>
          <w:rFonts w:ascii="Times New Roman" w:hAnsi="Times New Roman" w:cs="Times New Roman"/>
          <w:lang w:val="en-GB"/>
        </w:rPr>
        <w:t xml:space="preserve">, </w:t>
      </w:r>
      <w:r w:rsidRPr="00556767">
        <w:rPr>
          <w:rFonts w:ascii="Times New Roman" w:hAnsi="Times New Roman" w:cs="Times New Roman"/>
          <w:i/>
          <w:iCs/>
          <w:lang w:val="en-GB"/>
        </w:rPr>
        <w:t>51</w:t>
      </w:r>
      <w:r w:rsidRPr="00556767">
        <w:rPr>
          <w:rFonts w:ascii="Times New Roman" w:hAnsi="Times New Roman" w:cs="Times New Roman"/>
          <w:lang w:val="en-GB"/>
        </w:rPr>
        <w:t>(4), 1–8. https://doi.org/10.1590/1414-431x20176891</w:t>
      </w:r>
    </w:p>
    <w:p w14:paraId="34A1563F" w14:textId="77777777" w:rsidR="00556767" w:rsidRPr="00556767" w:rsidRDefault="00556767" w:rsidP="00153EBC">
      <w:pPr>
        <w:pStyle w:val="Prrafodelista"/>
        <w:numPr>
          <w:ilvl w:val="0"/>
          <w:numId w:val="15"/>
        </w:numPr>
        <w:spacing w:line="360" w:lineRule="auto"/>
        <w:rPr>
          <w:rFonts w:ascii="Times New Roman" w:hAnsi="Times New Roman" w:cs="Times New Roman"/>
          <w:lang w:val="en-GB"/>
        </w:rPr>
      </w:pPr>
      <w:r w:rsidRPr="00556767">
        <w:rPr>
          <w:rFonts w:ascii="Times New Roman" w:hAnsi="Times New Roman" w:cs="Times New Roman"/>
          <w:lang w:val="en-GB"/>
        </w:rPr>
        <w:t xml:space="preserve">Wang, X., Gao, J., Zhou, B., </w:t>
      </w:r>
      <w:proofErr w:type="spellStart"/>
      <w:r w:rsidRPr="00556767">
        <w:rPr>
          <w:rFonts w:ascii="Times New Roman" w:hAnsi="Times New Roman" w:cs="Times New Roman"/>
          <w:lang w:val="en-GB"/>
        </w:rPr>
        <w:t>Xie</w:t>
      </w:r>
      <w:proofErr w:type="spellEnd"/>
      <w:r w:rsidRPr="00556767">
        <w:rPr>
          <w:rFonts w:ascii="Times New Roman" w:hAnsi="Times New Roman" w:cs="Times New Roman"/>
          <w:lang w:val="en-GB"/>
        </w:rPr>
        <w:t xml:space="preserve">, J., Zhou, G., &amp; Chen, Y. (2019). Identification of prognostic markers for hepatocellular carcinoma based on miRNA expression profiles. </w:t>
      </w:r>
      <w:r w:rsidRPr="00556767">
        <w:rPr>
          <w:rFonts w:ascii="Times New Roman" w:hAnsi="Times New Roman" w:cs="Times New Roman"/>
          <w:i/>
          <w:iCs/>
          <w:lang w:val="en-GB"/>
        </w:rPr>
        <w:t>Life Sciences</w:t>
      </w:r>
      <w:r w:rsidRPr="00556767">
        <w:rPr>
          <w:rFonts w:ascii="Times New Roman" w:hAnsi="Times New Roman" w:cs="Times New Roman"/>
          <w:lang w:val="en-GB"/>
        </w:rPr>
        <w:t xml:space="preserve">, </w:t>
      </w:r>
      <w:r w:rsidRPr="00556767">
        <w:rPr>
          <w:rFonts w:ascii="Times New Roman" w:hAnsi="Times New Roman" w:cs="Times New Roman"/>
          <w:i/>
          <w:iCs/>
          <w:lang w:val="en-GB"/>
        </w:rPr>
        <w:t>232</w:t>
      </w:r>
      <w:r w:rsidRPr="00556767">
        <w:rPr>
          <w:rFonts w:ascii="Times New Roman" w:hAnsi="Times New Roman" w:cs="Times New Roman"/>
          <w:lang w:val="en-GB"/>
        </w:rPr>
        <w:t>(June). https://doi.org/10.1016/j.lfs.2019.116596</w:t>
      </w:r>
    </w:p>
    <w:p w14:paraId="2C7683EF" w14:textId="77777777" w:rsidR="00556767" w:rsidRPr="00556767" w:rsidRDefault="00556767" w:rsidP="00153EBC">
      <w:pPr>
        <w:pStyle w:val="Prrafodelista"/>
        <w:numPr>
          <w:ilvl w:val="0"/>
          <w:numId w:val="15"/>
        </w:numPr>
        <w:spacing w:line="360" w:lineRule="auto"/>
        <w:rPr>
          <w:rFonts w:ascii="Times New Roman" w:hAnsi="Times New Roman" w:cs="Times New Roman"/>
          <w:lang w:val="en-GB"/>
        </w:rPr>
      </w:pPr>
      <w:proofErr w:type="spellStart"/>
      <w:r w:rsidRPr="00556767">
        <w:rPr>
          <w:rFonts w:ascii="Times New Roman" w:hAnsi="Times New Roman" w:cs="Times New Roman"/>
          <w:lang w:val="en-GB"/>
        </w:rPr>
        <w:t>Weilner</w:t>
      </w:r>
      <w:proofErr w:type="spellEnd"/>
      <w:r w:rsidRPr="00556767">
        <w:rPr>
          <w:rFonts w:ascii="Times New Roman" w:hAnsi="Times New Roman" w:cs="Times New Roman"/>
          <w:lang w:val="en-GB"/>
        </w:rPr>
        <w:t xml:space="preserve">, S., </w:t>
      </w:r>
      <w:proofErr w:type="spellStart"/>
      <w:r w:rsidRPr="00556767">
        <w:rPr>
          <w:rFonts w:ascii="Times New Roman" w:hAnsi="Times New Roman" w:cs="Times New Roman"/>
          <w:lang w:val="en-GB"/>
        </w:rPr>
        <w:t>Schraml</w:t>
      </w:r>
      <w:proofErr w:type="spellEnd"/>
      <w:r w:rsidRPr="00556767">
        <w:rPr>
          <w:rFonts w:ascii="Times New Roman" w:hAnsi="Times New Roman" w:cs="Times New Roman"/>
          <w:lang w:val="en-GB"/>
        </w:rPr>
        <w:t xml:space="preserve">, E., </w:t>
      </w:r>
      <w:proofErr w:type="spellStart"/>
      <w:r w:rsidRPr="00556767">
        <w:rPr>
          <w:rFonts w:ascii="Times New Roman" w:hAnsi="Times New Roman" w:cs="Times New Roman"/>
          <w:lang w:val="en-GB"/>
        </w:rPr>
        <w:t>Redl</w:t>
      </w:r>
      <w:proofErr w:type="spellEnd"/>
      <w:r w:rsidRPr="00556767">
        <w:rPr>
          <w:rFonts w:ascii="Times New Roman" w:hAnsi="Times New Roman" w:cs="Times New Roman"/>
          <w:lang w:val="en-GB"/>
        </w:rPr>
        <w:t xml:space="preserve">, H., </w:t>
      </w:r>
      <w:proofErr w:type="spellStart"/>
      <w:r w:rsidRPr="00556767">
        <w:rPr>
          <w:rFonts w:ascii="Times New Roman" w:hAnsi="Times New Roman" w:cs="Times New Roman"/>
          <w:lang w:val="en-GB"/>
        </w:rPr>
        <w:t>Grillari-Voglauer</w:t>
      </w:r>
      <w:proofErr w:type="spellEnd"/>
      <w:r w:rsidRPr="00556767">
        <w:rPr>
          <w:rFonts w:ascii="Times New Roman" w:hAnsi="Times New Roman" w:cs="Times New Roman"/>
          <w:lang w:val="en-GB"/>
        </w:rPr>
        <w:t xml:space="preserve">, R., &amp; </w:t>
      </w:r>
      <w:proofErr w:type="spellStart"/>
      <w:r w:rsidRPr="00556767">
        <w:rPr>
          <w:rFonts w:ascii="Times New Roman" w:hAnsi="Times New Roman" w:cs="Times New Roman"/>
          <w:lang w:val="en-GB"/>
        </w:rPr>
        <w:t>Grillari</w:t>
      </w:r>
      <w:proofErr w:type="spellEnd"/>
      <w:r w:rsidRPr="00556767">
        <w:rPr>
          <w:rFonts w:ascii="Times New Roman" w:hAnsi="Times New Roman" w:cs="Times New Roman"/>
          <w:lang w:val="en-GB"/>
        </w:rPr>
        <w:t xml:space="preserve">, J. (2013). Secretion of </w:t>
      </w:r>
      <w:proofErr w:type="spellStart"/>
      <w:r w:rsidRPr="00556767">
        <w:rPr>
          <w:rFonts w:ascii="Times New Roman" w:hAnsi="Times New Roman" w:cs="Times New Roman"/>
          <w:lang w:val="en-GB"/>
        </w:rPr>
        <w:t>microvesicular</w:t>
      </w:r>
      <w:proofErr w:type="spellEnd"/>
      <w:r w:rsidRPr="00556767">
        <w:rPr>
          <w:rFonts w:ascii="Times New Roman" w:hAnsi="Times New Roman" w:cs="Times New Roman"/>
          <w:lang w:val="en-GB"/>
        </w:rPr>
        <w:t xml:space="preserve"> miRNAs in cellular and organismal aging. </w:t>
      </w:r>
      <w:r w:rsidRPr="00556767">
        <w:rPr>
          <w:rFonts w:ascii="Times New Roman" w:hAnsi="Times New Roman" w:cs="Times New Roman"/>
          <w:i/>
          <w:iCs/>
          <w:lang w:val="en-GB"/>
        </w:rPr>
        <w:t>Experimental Gerontology</w:t>
      </w:r>
      <w:r w:rsidRPr="00556767">
        <w:rPr>
          <w:rFonts w:ascii="Times New Roman" w:hAnsi="Times New Roman" w:cs="Times New Roman"/>
          <w:lang w:val="en-GB"/>
        </w:rPr>
        <w:t xml:space="preserve">, </w:t>
      </w:r>
      <w:r w:rsidRPr="00556767">
        <w:rPr>
          <w:rFonts w:ascii="Times New Roman" w:hAnsi="Times New Roman" w:cs="Times New Roman"/>
          <w:i/>
          <w:iCs/>
          <w:lang w:val="en-GB"/>
        </w:rPr>
        <w:t>48</w:t>
      </w:r>
      <w:r w:rsidRPr="00556767">
        <w:rPr>
          <w:rFonts w:ascii="Times New Roman" w:hAnsi="Times New Roman" w:cs="Times New Roman"/>
          <w:lang w:val="en-GB"/>
        </w:rPr>
        <w:t>(7), 626–633. https://doi.org/10.1016/j.exger.2012.11.017</w:t>
      </w:r>
    </w:p>
    <w:p w14:paraId="59B02185" w14:textId="77777777" w:rsidR="00556767" w:rsidRPr="00556767" w:rsidRDefault="00556767" w:rsidP="00153EBC">
      <w:pPr>
        <w:pStyle w:val="Prrafodelista"/>
        <w:numPr>
          <w:ilvl w:val="0"/>
          <w:numId w:val="15"/>
        </w:numPr>
        <w:spacing w:line="360" w:lineRule="auto"/>
        <w:rPr>
          <w:rFonts w:ascii="Times New Roman" w:hAnsi="Times New Roman" w:cs="Times New Roman"/>
          <w:lang w:val="en-GB"/>
        </w:rPr>
      </w:pPr>
      <w:proofErr w:type="spellStart"/>
      <w:r w:rsidRPr="00556767">
        <w:rPr>
          <w:rFonts w:ascii="Times New Roman" w:hAnsi="Times New Roman" w:cs="Times New Roman"/>
          <w:lang w:val="en-GB"/>
        </w:rPr>
        <w:t>Weisburger</w:t>
      </w:r>
      <w:proofErr w:type="spellEnd"/>
      <w:r w:rsidRPr="00556767">
        <w:rPr>
          <w:rFonts w:ascii="Times New Roman" w:hAnsi="Times New Roman" w:cs="Times New Roman"/>
          <w:lang w:val="en-GB"/>
        </w:rPr>
        <w:t xml:space="preserve">, J. H., </w:t>
      </w:r>
      <w:proofErr w:type="spellStart"/>
      <w:r w:rsidRPr="00556767">
        <w:rPr>
          <w:rFonts w:ascii="Times New Roman" w:hAnsi="Times New Roman" w:cs="Times New Roman"/>
          <w:lang w:val="en-GB"/>
        </w:rPr>
        <w:t>Rivenson</w:t>
      </w:r>
      <w:proofErr w:type="spellEnd"/>
      <w:r w:rsidRPr="00556767">
        <w:rPr>
          <w:rFonts w:ascii="Times New Roman" w:hAnsi="Times New Roman" w:cs="Times New Roman"/>
          <w:lang w:val="en-GB"/>
        </w:rPr>
        <w:t xml:space="preserve">, A., Garr, K., &amp; </w:t>
      </w:r>
      <w:proofErr w:type="spellStart"/>
      <w:r w:rsidRPr="00556767">
        <w:rPr>
          <w:rFonts w:ascii="Times New Roman" w:hAnsi="Times New Roman" w:cs="Times New Roman"/>
          <w:lang w:val="en-GB"/>
        </w:rPr>
        <w:t>Aliaga</w:t>
      </w:r>
      <w:proofErr w:type="spellEnd"/>
      <w:r w:rsidRPr="00556767">
        <w:rPr>
          <w:rFonts w:ascii="Times New Roman" w:hAnsi="Times New Roman" w:cs="Times New Roman"/>
          <w:lang w:val="en-GB"/>
        </w:rPr>
        <w:t xml:space="preserve">, C. (1997). Tea, or tea and milk, inhibit mammary gland and colon carcinogenesis in rats. </w:t>
      </w:r>
      <w:r w:rsidRPr="00556767">
        <w:rPr>
          <w:rFonts w:ascii="Times New Roman" w:hAnsi="Times New Roman" w:cs="Times New Roman"/>
          <w:i/>
          <w:iCs/>
          <w:lang w:val="en-GB"/>
        </w:rPr>
        <w:t>Cancer Letters</w:t>
      </w:r>
      <w:r w:rsidRPr="00556767">
        <w:rPr>
          <w:rFonts w:ascii="Times New Roman" w:hAnsi="Times New Roman" w:cs="Times New Roman"/>
          <w:lang w:val="en-GB"/>
        </w:rPr>
        <w:t xml:space="preserve">, </w:t>
      </w:r>
      <w:r w:rsidRPr="00556767">
        <w:rPr>
          <w:rFonts w:ascii="Times New Roman" w:hAnsi="Times New Roman" w:cs="Times New Roman"/>
          <w:i/>
          <w:iCs/>
          <w:lang w:val="en-GB"/>
        </w:rPr>
        <w:t>114</w:t>
      </w:r>
      <w:r w:rsidRPr="00556767">
        <w:rPr>
          <w:rFonts w:ascii="Times New Roman" w:hAnsi="Times New Roman" w:cs="Times New Roman"/>
          <w:lang w:val="en-GB"/>
        </w:rPr>
        <w:t>(1–2), 323–327. https://doi.org/10.1016/S0304-3835(97)04693-4</w:t>
      </w:r>
    </w:p>
    <w:p w14:paraId="5502BFE9" w14:textId="77777777" w:rsidR="00556767" w:rsidRPr="00556767" w:rsidRDefault="00556767" w:rsidP="00153EBC">
      <w:pPr>
        <w:pStyle w:val="Prrafodelista"/>
        <w:numPr>
          <w:ilvl w:val="0"/>
          <w:numId w:val="15"/>
        </w:numPr>
        <w:spacing w:line="360" w:lineRule="auto"/>
        <w:rPr>
          <w:rFonts w:ascii="Times New Roman" w:hAnsi="Times New Roman" w:cs="Times New Roman"/>
          <w:lang w:val="en-GB"/>
        </w:rPr>
      </w:pPr>
      <w:r w:rsidRPr="00556767">
        <w:rPr>
          <w:rFonts w:ascii="Times New Roman" w:hAnsi="Times New Roman" w:cs="Times New Roman"/>
          <w:lang w:val="en-GB"/>
        </w:rPr>
        <w:t xml:space="preserve">Yao, J., Wei, C., Wang, J. Y., Zhang, R., Li, Y. X., &amp; Wang, L. S. (2015). Effect of resveratrol on </w:t>
      </w:r>
      <w:proofErr w:type="spellStart"/>
      <w:r w:rsidRPr="00556767">
        <w:rPr>
          <w:rFonts w:ascii="Times New Roman" w:hAnsi="Times New Roman" w:cs="Times New Roman"/>
          <w:lang w:val="en-GB"/>
        </w:rPr>
        <w:t>Treg</w:t>
      </w:r>
      <w:proofErr w:type="spellEnd"/>
      <w:r w:rsidRPr="00556767">
        <w:rPr>
          <w:rFonts w:ascii="Times New Roman" w:hAnsi="Times New Roman" w:cs="Times New Roman"/>
          <w:lang w:val="en-GB"/>
        </w:rPr>
        <w:t xml:space="preserve">/Th17 </w:t>
      </w:r>
      <w:proofErr w:type="spellStart"/>
      <w:r w:rsidRPr="00556767">
        <w:rPr>
          <w:rFonts w:ascii="Times New Roman" w:hAnsi="Times New Roman" w:cs="Times New Roman"/>
          <w:lang w:val="en-GB"/>
        </w:rPr>
        <w:t>signaling</w:t>
      </w:r>
      <w:proofErr w:type="spellEnd"/>
      <w:r w:rsidRPr="00556767">
        <w:rPr>
          <w:rFonts w:ascii="Times New Roman" w:hAnsi="Times New Roman" w:cs="Times New Roman"/>
          <w:lang w:val="en-GB"/>
        </w:rPr>
        <w:t xml:space="preserve"> and ulcerative colitis treatment in mice. </w:t>
      </w:r>
      <w:r w:rsidRPr="00556767">
        <w:rPr>
          <w:rFonts w:ascii="Times New Roman" w:hAnsi="Times New Roman" w:cs="Times New Roman"/>
          <w:i/>
          <w:iCs/>
          <w:lang w:val="en-GB"/>
        </w:rPr>
        <w:t>World Journal of Gastroenterology</w:t>
      </w:r>
      <w:r w:rsidRPr="00556767">
        <w:rPr>
          <w:rFonts w:ascii="Times New Roman" w:hAnsi="Times New Roman" w:cs="Times New Roman"/>
          <w:lang w:val="en-GB"/>
        </w:rPr>
        <w:t xml:space="preserve">, </w:t>
      </w:r>
      <w:r w:rsidRPr="00556767">
        <w:rPr>
          <w:rFonts w:ascii="Times New Roman" w:hAnsi="Times New Roman" w:cs="Times New Roman"/>
          <w:i/>
          <w:iCs/>
          <w:lang w:val="en-GB"/>
        </w:rPr>
        <w:t>21</w:t>
      </w:r>
      <w:r w:rsidRPr="00556767">
        <w:rPr>
          <w:rFonts w:ascii="Times New Roman" w:hAnsi="Times New Roman" w:cs="Times New Roman"/>
          <w:lang w:val="en-GB"/>
        </w:rPr>
        <w:t>(21), 6572–6581. https://doi.org/10.3748/wjg.v21.i21.6572</w:t>
      </w:r>
    </w:p>
    <w:p w14:paraId="65892A41" w14:textId="77777777" w:rsidR="00556767" w:rsidRPr="00556767" w:rsidRDefault="00556767" w:rsidP="00153EBC">
      <w:pPr>
        <w:pStyle w:val="Prrafodelista"/>
        <w:numPr>
          <w:ilvl w:val="0"/>
          <w:numId w:val="15"/>
        </w:numPr>
        <w:spacing w:line="360" w:lineRule="auto"/>
        <w:rPr>
          <w:rFonts w:ascii="Times New Roman" w:hAnsi="Times New Roman" w:cs="Times New Roman"/>
          <w:lang w:val="en-GB"/>
        </w:rPr>
      </w:pPr>
      <w:proofErr w:type="spellStart"/>
      <w:r w:rsidRPr="00556767">
        <w:rPr>
          <w:rFonts w:ascii="Times New Roman" w:hAnsi="Times New Roman" w:cs="Times New Roman"/>
          <w:lang w:val="en-GB"/>
        </w:rPr>
        <w:t>Yasamin</w:t>
      </w:r>
      <w:proofErr w:type="spellEnd"/>
      <w:r w:rsidRPr="00556767">
        <w:rPr>
          <w:rFonts w:ascii="Times New Roman" w:hAnsi="Times New Roman" w:cs="Times New Roman"/>
          <w:lang w:val="en-GB"/>
        </w:rPr>
        <w:t xml:space="preserve"> </w:t>
      </w:r>
      <w:proofErr w:type="spellStart"/>
      <w:r w:rsidRPr="00556767">
        <w:rPr>
          <w:rFonts w:ascii="Times New Roman" w:hAnsi="Times New Roman" w:cs="Times New Roman"/>
          <w:lang w:val="en-GB"/>
        </w:rPr>
        <w:t>DavatgaranTaghipour</w:t>
      </w:r>
      <w:proofErr w:type="spellEnd"/>
      <w:r w:rsidRPr="00556767">
        <w:rPr>
          <w:rFonts w:ascii="Times New Roman" w:hAnsi="Times New Roman" w:cs="Times New Roman"/>
          <w:lang w:val="en-GB"/>
        </w:rPr>
        <w:t xml:space="preserve">, </w:t>
      </w:r>
      <w:proofErr w:type="spellStart"/>
      <w:r w:rsidRPr="00556767">
        <w:rPr>
          <w:rFonts w:ascii="Times New Roman" w:hAnsi="Times New Roman" w:cs="Times New Roman"/>
          <w:lang w:val="en-GB"/>
        </w:rPr>
        <w:t>Masoomzadeh</w:t>
      </w:r>
      <w:proofErr w:type="spellEnd"/>
      <w:r w:rsidRPr="00556767">
        <w:rPr>
          <w:rFonts w:ascii="Times New Roman" w:hAnsi="Times New Roman" w:cs="Times New Roman"/>
          <w:lang w:val="en-GB"/>
        </w:rPr>
        <w:t xml:space="preserve">, S., </w:t>
      </w:r>
      <w:proofErr w:type="spellStart"/>
      <w:r w:rsidRPr="00556767">
        <w:rPr>
          <w:rFonts w:ascii="Times New Roman" w:hAnsi="Times New Roman" w:cs="Times New Roman"/>
          <w:lang w:val="en-GB"/>
        </w:rPr>
        <w:t>Hosein</w:t>
      </w:r>
      <w:proofErr w:type="spellEnd"/>
      <w:r w:rsidRPr="00556767">
        <w:rPr>
          <w:rFonts w:ascii="Times New Roman" w:hAnsi="Times New Roman" w:cs="Times New Roman"/>
          <w:lang w:val="en-GB"/>
        </w:rPr>
        <w:t xml:space="preserve">, M., </w:t>
      </w:r>
      <w:proofErr w:type="spellStart"/>
      <w:r w:rsidRPr="00556767">
        <w:rPr>
          <w:rFonts w:ascii="Times New Roman" w:hAnsi="Times New Roman" w:cs="Times New Roman"/>
          <w:lang w:val="en-GB"/>
        </w:rPr>
        <w:t>Farzaei</w:t>
      </w:r>
      <w:proofErr w:type="spellEnd"/>
      <w:r w:rsidRPr="00556767">
        <w:rPr>
          <w:rFonts w:ascii="Times New Roman" w:hAnsi="Times New Roman" w:cs="Times New Roman"/>
          <w:lang w:val="en-GB"/>
        </w:rPr>
        <w:t xml:space="preserve">, </w:t>
      </w:r>
      <w:proofErr w:type="spellStart"/>
      <w:r w:rsidRPr="00556767">
        <w:rPr>
          <w:rFonts w:ascii="Times New Roman" w:hAnsi="Times New Roman" w:cs="Times New Roman"/>
          <w:lang w:val="en-GB"/>
        </w:rPr>
        <w:t>Bahramsoltani</w:t>
      </w:r>
      <w:proofErr w:type="spellEnd"/>
      <w:r w:rsidRPr="00556767">
        <w:rPr>
          <w:rFonts w:ascii="Times New Roman" w:hAnsi="Times New Roman" w:cs="Times New Roman"/>
          <w:lang w:val="en-GB"/>
        </w:rPr>
        <w:t>, R., Karimi-</w:t>
      </w:r>
      <w:proofErr w:type="spellStart"/>
      <w:r w:rsidRPr="00556767">
        <w:rPr>
          <w:rFonts w:ascii="Times New Roman" w:hAnsi="Times New Roman" w:cs="Times New Roman"/>
          <w:lang w:val="en-GB"/>
        </w:rPr>
        <w:t>Soureh</w:t>
      </w:r>
      <w:proofErr w:type="spellEnd"/>
      <w:r w:rsidRPr="00556767">
        <w:rPr>
          <w:rFonts w:ascii="Times New Roman" w:hAnsi="Times New Roman" w:cs="Times New Roman"/>
          <w:lang w:val="en-GB"/>
        </w:rPr>
        <w:t xml:space="preserve">, Z., … </w:t>
      </w:r>
      <w:proofErr w:type="spellStart"/>
      <w:r w:rsidRPr="00556767">
        <w:rPr>
          <w:rFonts w:ascii="Times New Roman" w:hAnsi="Times New Roman" w:cs="Times New Roman"/>
          <w:lang w:val="en-GB"/>
        </w:rPr>
        <w:t>Abdollahi</w:t>
      </w:r>
      <w:proofErr w:type="spellEnd"/>
      <w:r w:rsidRPr="00556767">
        <w:rPr>
          <w:rFonts w:ascii="Times New Roman" w:hAnsi="Times New Roman" w:cs="Times New Roman"/>
          <w:lang w:val="en-GB"/>
        </w:rPr>
        <w:t xml:space="preserve">, M. (2017). Polyphenol </w:t>
      </w:r>
      <w:proofErr w:type="spellStart"/>
      <w:r w:rsidRPr="00556767">
        <w:rPr>
          <w:rFonts w:ascii="Times New Roman" w:hAnsi="Times New Roman" w:cs="Times New Roman"/>
          <w:lang w:val="en-GB"/>
        </w:rPr>
        <w:t>nanoformulations</w:t>
      </w:r>
      <w:proofErr w:type="spellEnd"/>
      <w:r w:rsidRPr="00556767">
        <w:rPr>
          <w:rFonts w:ascii="Times New Roman" w:hAnsi="Times New Roman" w:cs="Times New Roman"/>
          <w:lang w:val="en-GB"/>
        </w:rPr>
        <w:t xml:space="preserve"> for cancer therapy: experimental evidence and clinical perspective. </w:t>
      </w:r>
      <w:r w:rsidRPr="00556767">
        <w:rPr>
          <w:rFonts w:ascii="Times New Roman" w:hAnsi="Times New Roman" w:cs="Times New Roman"/>
          <w:i/>
          <w:iCs/>
          <w:lang w:val="en-GB"/>
        </w:rPr>
        <w:t>International Journal of Nanomedicine</w:t>
      </w:r>
      <w:r w:rsidRPr="00556767">
        <w:rPr>
          <w:rFonts w:ascii="Times New Roman" w:hAnsi="Times New Roman" w:cs="Times New Roman"/>
          <w:lang w:val="en-GB"/>
        </w:rPr>
        <w:t xml:space="preserve">, </w:t>
      </w:r>
      <w:r w:rsidRPr="00556767">
        <w:rPr>
          <w:rFonts w:ascii="Times New Roman" w:hAnsi="Times New Roman" w:cs="Times New Roman"/>
          <w:i/>
          <w:iCs/>
          <w:lang w:val="en-GB"/>
        </w:rPr>
        <w:t>12</w:t>
      </w:r>
      <w:r w:rsidRPr="00556767">
        <w:rPr>
          <w:rFonts w:ascii="Times New Roman" w:hAnsi="Times New Roman" w:cs="Times New Roman"/>
          <w:lang w:val="en-GB"/>
        </w:rPr>
        <w:t>, 2689–2702.</w:t>
      </w:r>
    </w:p>
    <w:p w14:paraId="5A26ECEF" w14:textId="338AF9D1" w:rsidR="00556767" w:rsidRPr="001640D8" w:rsidRDefault="00556767" w:rsidP="00153EBC">
      <w:pPr>
        <w:pStyle w:val="Prrafodelista"/>
        <w:numPr>
          <w:ilvl w:val="0"/>
          <w:numId w:val="15"/>
        </w:numPr>
        <w:spacing w:line="360" w:lineRule="auto"/>
        <w:rPr>
          <w:lang w:val="en-US"/>
        </w:rPr>
      </w:pPr>
      <w:r w:rsidRPr="00556767">
        <w:rPr>
          <w:rFonts w:ascii="Times New Roman" w:hAnsi="Times New Roman" w:cs="Times New Roman"/>
          <w:lang w:val="en-GB"/>
        </w:rPr>
        <w:t xml:space="preserve">Ye, S., Wang, T.-T., Cai, B., Wang, Y., Li, J., Zhan, J.-X., &amp; Shen, G.-M. (2017). Genistein protects hippocampal neurons against injury by regulating </w:t>
      </w:r>
      <w:r w:rsidRPr="00556767">
        <w:rPr>
          <w:rFonts w:ascii="Times New Roman" w:hAnsi="Times New Roman" w:cs="Times New Roman"/>
          <w:lang w:val="en-GB"/>
        </w:rPr>
        <w:lastRenderedPageBreak/>
        <w:t>calcium/calmodulin dependent protein kinase IV protein levels in Alzheimer’s</w:t>
      </w:r>
      <w:r>
        <w:rPr>
          <w:rFonts w:ascii="Times New Roman" w:hAnsi="Times New Roman" w:cs="Times New Roman"/>
          <w:lang w:val="en-GB"/>
        </w:rPr>
        <w:t xml:space="preserve"> </w:t>
      </w:r>
      <w:r w:rsidRPr="00556767">
        <w:rPr>
          <w:rFonts w:ascii="Times New Roman" w:hAnsi="Times New Roman" w:cs="Times New Roman"/>
          <w:lang w:val="en-GB"/>
        </w:rPr>
        <w:t xml:space="preserve">disease model rats. </w:t>
      </w:r>
      <w:r w:rsidRPr="00556767">
        <w:rPr>
          <w:rFonts w:ascii="Times New Roman" w:hAnsi="Times New Roman" w:cs="Times New Roman"/>
          <w:i/>
          <w:iCs/>
          <w:lang w:val="en-US"/>
        </w:rPr>
        <w:t>Neural Regeneration Research</w:t>
      </w:r>
      <w:r w:rsidRPr="00556767">
        <w:rPr>
          <w:rFonts w:ascii="Times New Roman" w:hAnsi="Times New Roman" w:cs="Times New Roman"/>
          <w:lang w:val="en-US"/>
        </w:rPr>
        <w:t xml:space="preserve">, </w:t>
      </w:r>
      <w:r w:rsidRPr="00556767">
        <w:rPr>
          <w:rFonts w:ascii="Times New Roman" w:hAnsi="Times New Roman" w:cs="Times New Roman"/>
          <w:i/>
          <w:iCs/>
          <w:lang w:val="en-US"/>
        </w:rPr>
        <w:t>12</w:t>
      </w:r>
      <w:r w:rsidRPr="00556767">
        <w:rPr>
          <w:rFonts w:ascii="Times New Roman" w:hAnsi="Times New Roman" w:cs="Times New Roman"/>
          <w:lang w:val="en-US"/>
        </w:rPr>
        <w:t xml:space="preserve">(9), 1479–1484. </w:t>
      </w:r>
      <w:hyperlink r:id="rId37" w:history="1">
        <w:r w:rsidR="001640D8" w:rsidRPr="008D284D">
          <w:rPr>
            <w:rStyle w:val="Hipervnculo"/>
            <w:rFonts w:ascii="Times New Roman" w:hAnsi="Times New Roman" w:cs="Times New Roman"/>
            <w:lang w:val="en-US"/>
          </w:rPr>
          <w:t>https://doi.org/10.4103/1673-5374.215260</w:t>
        </w:r>
      </w:hyperlink>
    </w:p>
    <w:p w14:paraId="4973C95F" w14:textId="6BEBC8D0" w:rsidR="001640D8" w:rsidRPr="001640D8" w:rsidRDefault="001640D8" w:rsidP="001640D8">
      <w:pPr>
        <w:pStyle w:val="Prrafodelista"/>
        <w:numPr>
          <w:ilvl w:val="0"/>
          <w:numId w:val="15"/>
        </w:numPr>
        <w:spacing w:line="360" w:lineRule="auto"/>
        <w:rPr>
          <w:rFonts w:ascii="Times New Roman" w:hAnsi="Times New Roman" w:cs="Times New Roman"/>
          <w:color w:val="222222"/>
          <w:sz w:val="24"/>
          <w:szCs w:val="24"/>
        </w:rPr>
      </w:pPr>
      <w:proofErr w:type="spellStart"/>
      <w:r w:rsidRPr="001640D8">
        <w:rPr>
          <w:rFonts w:ascii="Times New Roman" w:hAnsi="Times New Roman" w:cs="Times New Roman"/>
          <w:color w:val="222222"/>
        </w:rPr>
        <w:t>Mileo</w:t>
      </w:r>
      <w:proofErr w:type="spellEnd"/>
      <w:r w:rsidRPr="001640D8">
        <w:rPr>
          <w:rFonts w:ascii="Times New Roman" w:hAnsi="Times New Roman" w:cs="Times New Roman"/>
          <w:color w:val="222222"/>
        </w:rPr>
        <w:t xml:space="preserve">, A. M., </w:t>
      </w:r>
      <w:proofErr w:type="spellStart"/>
      <w:r w:rsidRPr="001640D8">
        <w:rPr>
          <w:rFonts w:ascii="Times New Roman" w:hAnsi="Times New Roman" w:cs="Times New Roman"/>
          <w:color w:val="222222"/>
        </w:rPr>
        <w:t>Nisticò</w:t>
      </w:r>
      <w:proofErr w:type="spellEnd"/>
      <w:r w:rsidRPr="001640D8">
        <w:rPr>
          <w:rFonts w:ascii="Times New Roman" w:hAnsi="Times New Roman" w:cs="Times New Roman"/>
          <w:color w:val="222222"/>
        </w:rPr>
        <w:t xml:space="preserve">, P., &amp; </w:t>
      </w:r>
      <w:proofErr w:type="spellStart"/>
      <w:r w:rsidRPr="001640D8">
        <w:rPr>
          <w:rFonts w:ascii="Times New Roman" w:hAnsi="Times New Roman" w:cs="Times New Roman"/>
          <w:color w:val="222222"/>
        </w:rPr>
        <w:t>Miccadei</w:t>
      </w:r>
      <w:proofErr w:type="spellEnd"/>
      <w:r w:rsidRPr="001640D8">
        <w:rPr>
          <w:rFonts w:ascii="Times New Roman" w:hAnsi="Times New Roman" w:cs="Times New Roman"/>
          <w:color w:val="222222"/>
        </w:rPr>
        <w:t xml:space="preserve">, S. (2019). </w:t>
      </w:r>
      <w:r w:rsidRPr="001640D8">
        <w:rPr>
          <w:rFonts w:ascii="Times New Roman" w:hAnsi="Times New Roman" w:cs="Times New Roman"/>
          <w:color w:val="222222"/>
          <w:lang w:val="en-US"/>
        </w:rPr>
        <w:t xml:space="preserve">Polyphenols: Immunomodulatory and Therapeutic Implication in Colorectal Cancer. </w:t>
      </w:r>
      <w:proofErr w:type="spellStart"/>
      <w:r w:rsidRPr="001640D8">
        <w:rPr>
          <w:rFonts w:ascii="Times New Roman" w:hAnsi="Times New Roman" w:cs="Times New Roman"/>
          <w:color w:val="222222"/>
        </w:rPr>
        <w:t>Frontiers</w:t>
      </w:r>
      <w:proofErr w:type="spellEnd"/>
      <w:r w:rsidRPr="001640D8">
        <w:rPr>
          <w:rFonts w:ascii="Times New Roman" w:hAnsi="Times New Roman" w:cs="Times New Roman"/>
          <w:color w:val="222222"/>
        </w:rPr>
        <w:t xml:space="preserve"> in </w:t>
      </w:r>
      <w:proofErr w:type="spellStart"/>
      <w:r w:rsidRPr="001640D8">
        <w:rPr>
          <w:rFonts w:ascii="Times New Roman" w:hAnsi="Times New Roman" w:cs="Times New Roman"/>
          <w:color w:val="222222"/>
        </w:rPr>
        <w:t>Immunology</w:t>
      </w:r>
      <w:proofErr w:type="spellEnd"/>
      <w:r w:rsidRPr="001640D8">
        <w:rPr>
          <w:rFonts w:ascii="Times New Roman" w:hAnsi="Times New Roman" w:cs="Times New Roman"/>
          <w:color w:val="222222"/>
        </w:rPr>
        <w:t>, 10(April), 729.</w:t>
      </w:r>
      <w:r w:rsidRPr="001640D8">
        <w:rPr>
          <w:rStyle w:val="apple-converted-space"/>
          <w:rFonts w:ascii="Times New Roman" w:hAnsi="Times New Roman" w:cs="Times New Roman"/>
          <w:color w:val="222222"/>
        </w:rPr>
        <w:t> </w:t>
      </w:r>
      <w:hyperlink r:id="rId38" w:tgtFrame="_blank" w:history="1">
        <w:r w:rsidRPr="001640D8">
          <w:rPr>
            <w:rStyle w:val="Hipervnculo"/>
            <w:rFonts w:ascii="Times New Roman" w:eastAsiaTheme="majorEastAsia" w:hAnsi="Times New Roman" w:cs="Times New Roman"/>
            <w:color w:val="1155CC"/>
          </w:rPr>
          <w:t>https://doi.org/10.3389/fimmu.2019.00729</w:t>
        </w:r>
      </w:hyperlink>
    </w:p>
    <w:p w14:paraId="566606A1" w14:textId="77777777" w:rsidR="001640D8" w:rsidRPr="001640D8" w:rsidRDefault="001640D8" w:rsidP="001640D8">
      <w:pPr>
        <w:pStyle w:val="Prrafodelista"/>
        <w:numPr>
          <w:ilvl w:val="0"/>
          <w:numId w:val="15"/>
        </w:numPr>
        <w:spacing w:line="360" w:lineRule="auto"/>
        <w:rPr>
          <w:rFonts w:ascii="Times New Roman" w:hAnsi="Times New Roman" w:cs="Times New Roman"/>
          <w:sz w:val="24"/>
          <w:szCs w:val="24"/>
        </w:rPr>
      </w:pPr>
      <w:r w:rsidRPr="001640D8">
        <w:rPr>
          <w:rFonts w:ascii="Times New Roman" w:hAnsi="Times New Roman" w:cs="Times New Roman"/>
          <w:color w:val="222222"/>
          <w:shd w:val="clear" w:color="auto" w:fill="FFFFFF"/>
          <w:lang w:val="en-US"/>
        </w:rPr>
        <w:t xml:space="preserve">Riaz, N., </w:t>
      </w:r>
      <w:proofErr w:type="spellStart"/>
      <w:r w:rsidRPr="001640D8">
        <w:rPr>
          <w:rFonts w:ascii="Times New Roman" w:hAnsi="Times New Roman" w:cs="Times New Roman"/>
          <w:color w:val="222222"/>
          <w:shd w:val="clear" w:color="auto" w:fill="FFFFFF"/>
          <w:lang w:val="en-US"/>
        </w:rPr>
        <w:t>Wolden</w:t>
      </w:r>
      <w:proofErr w:type="spellEnd"/>
      <w:r w:rsidRPr="001640D8">
        <w:rPr>
          <w:rFonts w:ascii="Times New Roman" w:hAnsi="Times New Roman" w:cs="Times New Roman"/>
          <w:color w:val="222222"/>
          <w:shd w:val="clear" w:color="auto" w:fill="FFFFFF"/>
          <w:lang w:val="en-US"/>
        </w:rPr>
        <w:t xml:space="preserve">, S. L., </w:t>
      </w:r>
      <w:proofErr w:type="spellStart"/>
      <w:r w:rsidRPr="001640D8">
        <w:rPr>
          <w:rFonts w:ascii="Times New Roman" w:hAnsi="Times New Roman" w:cs="Times New Roman"/>
          <w:color w:val="222222"/>
          <w:shd w:val="clear" w:color="auto" w:fill="FFFFFF"/>
          <w:lang w:val="en-US"/>
        </w:rPr>
        <w:t>Gelblum</w:t>
      </w:r>
      <w:proofErr w:type="spellEnd"/>
      <w:r w:rsidRPr="001640D8">
        <w:rPr>
          <w:rFonts w:ascii="Times New Roman" w:hAnsi="Times New Roman" w:cs="Times New Roman"/>
          <w:color w:val="222222"/>
          <w:shd w:val="clear" w:color="auto" w:fill="FFFFFF"/>
          <w:lang w:val="en-US"/>
        </w:rPr>
        <w:t xml:space="preserve">, D. Y., &amp; Eric, J. (2016). Evidence for Epigenetic Regulation of Pro-inflammatory Cytokines, Interleukin-12 and Interferon Gamma, in Peripheral Blood Mononuclear Cells from PTSD patients. </w:t>
      </w:r>
      <w:r w:rsidRPr="001640D8">
        <w:rPr>
          <w:rFonts w:ascii="Times New Roman" w:hAnsi="Times New Roman" w:cs="Times New Roman"/>
          <w:color w:val="222222"/>
          <w:shd w:val="clear" w:color="auto" w:fill="FFFFFF"/>
        </w:rPr>
        <w:t xml:space="preserve">J </w:t>
      </w:r>
      <w:proofErr w:type="spellStart"/>
      <w:r w:rsidRPr="001640D8">
        <w:rPr>
          <w:rFonts w:ascii="Times New Roman" w:hAnsi="Times New Roman" w:cs="Times New Roman"/>
          <w:color w:val="222222"/>
          <w:shd w:val="clear" w:color="auto" w:fill="FFFFFF"/>
        </w:rPr>
        <w:t>Neuroimmune</w:t>
      </w:r>
      <w:proofErr w:type="spellEnd"/>
      <w:r w:rsidRPr="001640D8">
        <w:rPr>
          <w:rFonts w:ascii="Times New Roman" w:hAnsi="Times New Roman" w:cs="Times New Roman"/>
          <w:color w:val="222222"/>
          <w:shd w:val="clear" w:color="auto" w:fill="FFFFFF"/>
        </w:rPr>
        <w:t xml:space="preserve"> </w:t>
      </w:r>
      <w:proofErr w:type="spellStart"/>
      <w:r w:rsidRPr="001640D8">
        <w:rPr>
          <w:rFonts w:ascii="Times New Roman" w:hAnsi="Times New Roman" w:cs="Times New Roman"/>
          <w:color w:val="222222"/>
          <w:shd w:val="clear" w:color="auto" w:fill="FFFFFF"/>
        </w:rPr>
        <w:t>Pharmacol</w:t>
      </w:r>
      <w:proofErr w:type="spellEnd"/>
      <w:r w:rsidRPr="001640D8">
        <w:rPr>
          <w:rFonts w:ascii="Times New Roman" w:hAnsi="Times New Roman" w:cs="Times New Roman"/>
          <w:color w:val="222222"/>
          <w:shd w:val="clear" w:color="auto" w:fill="FFFFFF"/>
        </w:rPr>
        <w:t>, 118(24), 6072–6078.</w:t>
      </w:r>
      <w:r w:rsidRPr="001640D8">
        <w:rPr>
          <w:rStyle w:val="apple-converted-space"/>
          <w:rFonts w:ascii="Times New Roman" w:hAnsi="Times New Roman" w:cs="Times New Roman"/>
          <w:color w:val="222222"/>
          <w:shd w:val="clear" w:color="auto" w:fill="FFFFFF"/>
        </w:rPr>
        <w:t> </w:t>
      </w:r>
      <w:hyperlink r:id="rId39" w:tgtFrame="_blank" w:history="1">
        <w:r w:rsidRPr="001640D8">
          <w:rPr>
            <w:rStyle w:val="Hipervnculo"/>
            <w:rFonts w:ascii="Times New Roman" w:eastAsiaTheme="majorEastAsia" w:hAnsi="Times New Roman" w:cs="Times New Roman"/>
            <w:color w:val="1155CC"/>
          </w:rPr>
          <w:t>https://doi.org/10.1002/cncr.27633.Percutaneous</w:t>
        </w:r>
      </w:hyperlink>
    </w:p>
    <w:p w14:paraId="4F83BB30" w14:textId="77777777" w:rsidR="001640D8" w:rsidRPr="001640D8" w:rsidRDefault="001640D8" w:rsidP="001640D8">
      <w:pPr>
        <w:pStyle w:val="Prrafodelista"/>
        <w:spacing w:line="360" w:lineRule="auto"/>
        <w:ind w:firstLine="0"/>
        <w:rPr>
          <w:rFonts w:ascii="Times New Roman" w:hAnsi="Times New Roman" w:cs="Times New Roman"/>
          <w:color w:val="222222"/>
          <w:sz w:val="24"/>
          <w:szCs w:val="24"/>
        </w:rPr>
      </w:pPr>
    </w:p>
    <w:p w14:paraId="6DC1A972" w14:textId="77777777" w:rsidR="001640D8" w:rsidRPr="00556767" w:rsidRDefault="001640D8" w:rsidP="001640D8">
      <w:pPr>
        <w:pStyle w:val="Prrafodelista"/>
        <w:spacing w:line="360" w:lineRule="auto"/>
        <w:ind w:firstLine="0"/>
        <w:rPr>
          <w:lang w:val="en-US"/>
        </w:rPr>
      </w:pPr>
    </w:p>
    <w:p w14:paraId="2358A066" w14:textId="77777777" w:rsidR="00556767" w:rsidRDefault="00556767" w:rsidP="00F41D4C">
      <w:pPr>
        <w:spacing w:before="100" w:beforeAutospacing="1" w:after="100" w:afterAutospacing="1"/>
        <w:rPr>
          <w:rFonts w:ascii="TimesNewRomanPS" w:hAnsi="TimesNewRomanPS"/>
          <w:b/>
          <w:bCs/>
          <w:color w:val="ED7D31" w:themeColor="accent2"/>
          <w:sz w:val="30"/>
          <w:szCs w:val="30"/>
          <w:lang w:val="en-US"/>
        </w:rPr>
      </w:pPr>
    </w:p>
    <w:p w14:paraId="52AA56C2" w14:textId="67F8C6A4" w:rsidR="00F41D4C" w:rsidRPr="00F41D4C" w:rsidRDefault="00F41D4C" w:rsidP="00F41D4C">
      <w:pPr>
        <w:spacing w:before="100" w:beforeAutospacing="1" w:after="100" w:afterAutospacing="1"/>
        <w:rPr>
          <w:lang w:val="en-US"/>
        </w:rPr>
      </w:pPr>
      <w:r w:rsidRPr="00F41D4C">
        <w:rPr>
          <w:rFonts w:ascii="TimesNewRomanPSMT" w:hAnsi="TimesNewRomanPSMT"/>
          <w:sz w:val="18"/>
          <w:szCs w:val="18"/>
          <w:lang w:val="en-US"/>
        </w:rPr>
        <w:t xml:space="preserve"> </w:t>
      </w:r>
    </w:p>
    <w:p w14:paraId="76395F59" w14:textId="120BD724" w:rsidR="001954FD" w:rsidRPr="000E73C4" w:rsidRDefault="001954FD" w:rsidP="00107753">
      <w:pPr>
        <w:pStyle w:val="Textocomentario"/>
        <w:spacing w:line="360" w:lineRule="auto"/>
        <w:ind w:firstLine="0"/>
        <w:jc w:val="both"/>
        <w:rPr>
          <w:lang w:val="en-US"/>
        </w:rPr>
      </w:pPr>
    </w:p>
    <w:p w14:paraId="6B4932A7" w14:textId="722921CF" w:rsidR="001954FD" w:rsidRPr="000E73C4" w:rsidRDefault="001954FD" w:rsidP="00424195">
      <w:pPr>
        <w:pStyle w:val="Textocomentario"/>
        <w:spacing w:line="360" w:lineRule="auto"/>
        <w:jc w:val="both"/>
        <w:rPr>
          <w:lang w:val="en-US"/>
        </w:rPr>
      </w:pPr>
    </w:p>
    <w:p w14:paraId="2F02E6D4" w14:textId="1D5E2AC2" w:rsidR="001954FD" w:rsidRPr="000E73C4" w:rsidRDefault="001954FD" w:rsidP="00424195">
      <w:pPr>
        <w:pStyle w:val="Textocomentario"/>
        <w:spacing w:line="360" w:lineRule="auto"/>
        <w:jc w:val="both"/>
        <w:rPr>
          <w:lang w:val="en-US"/>
        </w:rPr>
      </w:pPr>
    </w:p>
    <w:p w14:paraId="409B22DA" w14:textId="1A94DEE3" w:rsidR="001954FD" w:rsidRPr="000E73C4" w:rsidRDefault="001954FD" w:rsidP="00424195">
      <w:pPr>
        <w:pStyle w:val="Textocomentario"/>
        <w:spacing w:line="360" w:lineRule="auto"/>
        <w:jc w:val="both"/>
        <w:rPr>
          <w:lang w:val="en-US"/>
        </w:rPr>
      </w:pPr>
    </w:p>
    <w:p w14:paraId="5C376E33" w14:textId="558B7C28" w:rsidR="001954FD" w:rsidRPr="000E73C4" w:rsidRDefault="001954FD" w:rsidP="00424195">
      <w:pPr>
        <w:pStyle w:val="Textocomentario"/>
        <w:spacing w:line="360" w:lineRule="auto"/>
        <w:jc w:val="both"/>
        <w:rPr>
          <w:lang w:val="en-US"/>
        </w:rPr>
      </w:pPr>
    </w:p>
    <w:p w14:paraId="6326FE5E" w14:textId="69F9554E" w:rsidR="001954FD" w:rsidRPr="000E73C4" w:rsidRDefault="001954FD" w:rsidP="00424195">
      <w:pPr>
        <w:pStyle w:val="Textocomentario"/>
        <w:spacing w:line="360" w:lineRule="auto"/>
        <w:jc w:val="both"/>
        <w:rPr>
          <w:lang w:val="en-US"/>
        </w:rPr>
      </w:pPr>
    </w:p>
    <w:p w14:paraId="1D4A8687" w14:textId="4F179FD1" w:rsidR="001954FD" w:rsidRPr="000E73C4" w:rsidRDefault="001954FD" w:rsidP="00424195">
      <w:pPr>
        <w:pStyle w:val="Textocomentario"/>
        <w:spacing w:line="360" w:lineRule="auto"/>
        <w:jc w:val="both"/>
        <w:rPr>
          <w:lang w:val="en-US"/>
        </w:rPr>
      </w:pPr>
    </w:p>
    <w:p w14:paraId="585AE64C" w14:textId="3241D57D" w:rsidR="001954FD" w:rsidRPr="000E73C4" w:rsidRDefault="001954FD" w:rsidP="00424195">
      <w:pPr>
        <w:pStyle w:val="Textocomentario"/>
        <w:spacing w:line="360" w:lineRule="auto"/>
        <w:jc w:val="both"/>
        <w:rPr>
          <w:lang w:val="en-US"/>
        </w:rPr>
      </w:pPr>
    </w:p>
    <w:p w14:paraId="22A7FB1F" w14:textId="21599E85" w:rsidR="001954FD" w:rsidRPr="000E73C4" w:rsidRDefault="001954FD" w:rsidP="00424195">
      <w:pPr>
        <w:pStyle w:val="Textocomentario"/>
        <w:spacing w:line="360" w:lineRule="auto"/>
        <w:jc w:val="both"/>
        <w:rPr>
          <w:lang w:val="en-US"/>
        </w:rPr>
      </w:pPr>
    </w:p>
    <w:p w14:paraId="06230805" w14:textId="08F76809" w:rsidR="001954FD" w:rsidRPr="000E73C4" w:rsidRDefault="001954FD" w:rsidP="00424195">
      <w:pPr>
        <w:pStyle w:val="Textocomentario"/>
        <w:spacing w:line="360" w:lineRule="auto"/>
        <w:jc w:val="both"/>
        <w:rPr>
          <w:lang w:val="en-US"/>
        </w:rPr>
      </w:pPr>
    </w:p>
    <w:p w14:paraId="165EC7EF" w14:textId="4D28EB2C" w:rsidR="001954FD" w:rsidRPr="000E73C4" w:rsidRDefault="001954FD" w:rsidP="00424195">
      <w:pPr>
        <w:pStyle w:val="Textocomentario"/>
        <w:spacing w:line="360" w:lineRule="auto"/>
        <w:jc w:val="both"/>
        <w:rPr>
          <w:lang w:val="en-US"/>
        </w:rPr>
      </w:pPr>
    </w:p>
    <w:p w14:paraId="35D2DE89" w14:textId="75B008A8" w:rsidR="001954FD" w:rsidRPr="000E73C4" w:rsidRDefault="001954FD" w:rsidP="00424195">
      <w:pPr>
        <w:pStyle w:val="Textocomentario"/>
        <w:spacing w:line="360" w:lineRule="auto"/>
        <w:jc w:val="both"/>
        <w:rPr>
          <w:lang w:val="en-US"/>
        </w:rPr>
      </w:pPr>
    </w:p>
    <w:p w14:paraId="7D48FB88" w14:textId="73E67CD3" w:rsidR="001954FD" w:rsidRPr="000E73C4" w:rsidRDefault="001954FD" w:rsidP="00424195">
      <w:pPr>
        <w:pStyle w:val="Textocomentario"/>
        <w:spacing w:line="360" w:lineRule="auto"/>
        <w:jc w:val="both"/>
        <w:rPr>
          <w:lang w:val="en-US"/>
        </w:rPr>
      </w:pPr>
    </w:p>
    <w:p w14:paraId="6C4FA48F" w14:textId="4668F02B" w:rsidR="001954FD" w:rsidRPr="000E73C4" w:rsidRDefault="001954FD" w:rsidP="00424195">
      <w:pPr>
        <w:pStyle w:val="Textocomentario"/>
        <w:spacing w:line="360" w:lineRule="auto"/>
        <w:jc w:val="both"/>
        <w:rPr>
          <w:lang w:val="en-US"/>
        </w:rPr>
      </w:pPr>
    </w:p>
    <w:p w14:paraId="42D282F4" w14:textId="102442B5" w:rsidR="001954FD" w:rsidRPr="000E73C4" w:rsidRDefault="001954FD" w:rsidP="00424195">
      <w:pPr>
        <w:pStyle w:val="Textocomentario"/>
        <w:spacing w:line="360" w:lineRule="auto"/>
        <w:jc w:val="both"/>
        <w:rPr>
          <w:lang w:val="en-US"/>
        </w:rPr>
      </w:pPr>
    </w:p>
    <w:p w14:paraId="5A1FC895" w14:textId="105EEA20" w:rsidR="00B92A10" w:rsidRPr="000E73C4" w:rsidRDefault="00B92A10" w:rsidP="00424195">
      <w:pPr>
        <w:pStyle w:val="Textocomentario"/>
        <w:spacing w:line="360" w:lineRule="auto"/>
        <w:jc w:val="both"/>
        <w:rPr>
          <w:lang w:val="en-US"/>
        </w:rPr>
      </w:pPr>
    </w:p>
    <w:p w14:paraId="244899FB" w14:textId="1047E92F" w:rsidR="00B92A10" w:rsidRPr="000E73C4" w:rsidRDefault="00B92A10" w:rsidP="00424195">
      <w:pPr>
        <w:pStyle w:val="Textocomentario"/>
        <w:spacing w:line="360" w:lineRule="auto"/>
        <w:jc w:val="both"/>
        <w:rPr>
          <w:lang w:val="en-US"/>
        </w:rPr>
      </w:pPr>
    </w:p>
    <w:p w14:paraId="31C96FFD" w14:textId="17DA146E" w:rsidR="00B92A10" w:rsidRPr="000E73C4" w:rsidRDefault="00B92A10" w:rsidP="00424195">
      <w:pPr>
        <w:pStyle w:val="Textocomentario"/>
        <w:spacing w:line="360" w:lineRule="auto"/>
        <w:jc w:val="both"/>
        <w:rPr>
          <w:lang w:val="en-US"/>
        </w:rPr>
      </w:pPr>
    </w:p>
    <w:p w14:paraId="244E796F" w14:textId="71955703" w:rsidR="00B92A10" w:rsidRPr="000E73C4" w:rsidRDefault="00B92A10" w:rsidP="00424195">
      <w:pPr>
        <w:pStyle w:val="Textocomentario"/>
        <w:spacing w:line="360" w:lineRule="auto"/>
        <w:jc w:val="both"/>
        <w:rPr>
          <w:lang w:val="en-US"/>
        </w:rPr>
      </w:pPr>
    </w:p>
    <w:p w14:paraId="0937F711" w14:textId="430E0D16" w:rsidR="00B92A10" w:rsidRPr="000E73C4" w:rsidRDefault="00B92A10" w:rsidP="00424195">
      <w:pPr>
        <w:pStyle w:val="Textocomentario"/>
        <w:spacing w:line="360" w:lineRule="auto"/>
        <w:jc w:val="both"/>
        <w:rPr>
          <w:lang w:val="en-US"/>
        </w:rPr>
      </w:pPr>
    </w:p>
    <w:p w14:paraId="0D18CA87" w14:textId="0B1E661A" w:rsidR="00B92A10" w:rsidRPr="000E73C4" w:rsidRDefault="00B92A10" w:rsidP="00424195">
      <w:pPr>
        <w:pStyle w:val="Textocomentario"/>
        <w:spacing w:line="360" w:lineRule="auto"/>
        <w:jc w:val="both"/>
        <w:rPr>
          <w:lang w:val="en-US"/>
        </w:rPr>
      </w:pPr>
    </w:p>
    <w:p w14:paraId="283FAABF" w14:textId="2D8616D0" w:rsidR="00B92A10" w:rsidRPr="000E73C4" w:rsidRDefault="00B92A10" w:rsidP="00424195">
      <w:pPr>
        <w:pStyle w:val="Textocomentario"/>
        <w:spacing w:line="360" w:lineRule="auto"/>
        <w:jc w:val="both"/>
        <w:rPr>
          <w:lang w:val="en-US"/>
        </w:rPr>
      </w:pPr>
    </w:p>
    <w:p w14:paraId="0C25F099" w14:textId="268BD88D" w:rsidR="00B92A10" w:rsidRPr="000E73C4" w:rsidRDefault="00B92A10" w:rsidP="00424195">
      <w:pPr>
        <w:pStyle w:val="Textocomentario"/>
        <w:spacing w:line="360" w:lineRule="auto"/>
        <w:jc w:val="both"/>
        <w:rPr>
          <w:lang w:val="en-US"/>
        </w:rPr>
      </w:pPr>
    </w:p>
    <w:p w14:paraId="5DFF7130" w14:textId="77777777" w:rsidR="00B92A10" w:rsidRPr="000E73C4" w:rsidRDefault="00B92A10" w:rsidP="00424195">
      <w:pPr>
        <w:pStyle w:val="Textocomentario"/>
        <w:spacing w:line="360" w:lineRule="auto"/>
        <w:jc w:val="both"/>
        <w:rPr>
          <w:lang w:val="en-US"/>
        </w:rPr>
      </w:pPr>
    </w:p>
    <w:p w14:paraId="30C8F797" w14:textId="77777777" w:rsidR="001954FD" w:rsidRPr="000E73C4" w:rsidRDefault="001954FD" w:rsidP="00424195">
      <w:pPr>
        <w:pStyle w:val="Textocomentario"/>
        <w:spacing w:line="360" w:lineRule="auto"/>
        <w:jc w:val="both"/>
        <w:rPr>
          <w:lang w:val="en-US"/>
        </w:rPr>
      </w:pPr>
    </w:p>
    <w:p w14:paraId="2E6BB4EF" w14:textId="77777777" w:rsidR="001954FD" w:rsidRPr="000E73C4" w:rsidRDefault="001954FD" w:rsidP="00424195">
      <w:pPr>
        <w:pStyle w:val="Textocomentario"/>
        <w:spacing w:line="360" w:lineRule="auto"/>
        <w:jc w:val="both"/>
        <w:rPr>
          <w:lang w:val="en-US"/>
        </w:rPr>
      </w:pPr>
    </w:p>
    <w:p w14:paraId="46110E6D" w14:textId="5025FB9D" w:rsidR="00F10C0E" w:rsidRPr="00D42322" w:rsidRDefault="00EF27F7" w:rsidP="00C6698B">
      <w:pPr>
        <w:pStyle w:val="elisa"/>
        <w:jc w:val="center"/>
        <w:rPr>
          <w:b/>
          <w:bCs/>
          <w:lang w:val="en-US"/>
        </w:rPr>
      </w:pPr>
      <w:bookmarkStart w:id="122" w:name="_Toc13150655"/>
      <w:r w:rsidRPr="00D42322">
        <w:rPr>
          <w:b/>
          <w:bCs/>
          <w:lang w:val="en-US"/>
        </w:rPr>
        <w:t>ANEXOS</w:t>
      </w:r>
      <w:bookmarkEnd w:id="122"/>
    </w:p>
    <w:p w14:paraId="25934CDF" w14:textId="094348F2" w:rsidR="005B6FC4" w:rsidRPr="00D42322" w:rsidRDefault="005B6FC4" w:rsidP="00424195">
      <w:pPr>
        <w:pStyle w:val="elisa"/>
        <w:numPr>
          <w:ilvl w:val="0"/>
          <w:numId w:val="0"/>
        </w:numPr>
        <w:ind w:left="720" w:hanging="360"/>
        <w:rPr>
          <w:b/>
          <w:bCs/>
        </w:rPr>
      </w:pPr>
      <w:bookmarkStart w:id="123" w:name="_Toc13150656"/>
      <w:r w:rsidRPr="00D42322">
        <w:rPr>
          <w:b/>
          <w:bCs/>
          <w:noProof/>
        </w:rPr>
        <w:lastRenderedPageBreak/>
        <w:drawing>
          <wp:anchor distT="0" distB="0" distL="114300" distR="114300" simplePos="0" relativeHeight="251683840" behindDoc="1" locked="0" layoutInCell="1" allowOverlap="1" wp14:anchorId="30BFBE33" wp14:editId="5E012301">
            <wp:simplePos x="0" y="0"/>
            <wp:positionH relativeFrom="column">
              <wp:posOffset>-153670</wp:posOffset>
            </wp:positionH>
            <wp:positionV relativeFrom="paragraph">
              <wp:posOffset>535940</wp:posOffset>
            </wp:positionV>
            <wp:extent cx="5193030" cy="6631940"/>
            <wp:effectExtent l="0" t="0" r="1270" b="0"/>
            <wp:wrapSquare wrapText="bothSides"/>
            <wp:docPr id="2" name="Imagen 2" descr="Imagen que contiene captura de pantall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ini_Buchón,_Juan 2017 HUMANOS.pdf"/>
                    <pic:cNvPicPr/>
                  </pic:nvPicPr>
                  <pic:blipFill rotWithShape="1">
                    <a:blip r:embed="rId40">
                      <a:extLst>
                        <a:ext uri="{28A0092B-C50C-407E-A947-70E740481C1C}">
                          <a14:useLocalDpi xmlns:a14="http://schemas.microsoft.com/office/drawing/2010/main" val="0"/>
                        </a:ext>
                      </a:extLst>
                    </a:blip>
                    <a:srcRect t="4457" b="2957"/>
                    <a:stretch/>
                  </pic:blipFill>
                  <pic:spPr bwMode="auto">
                    <a:xfrm>
                      <a:off x="0" y="0"/>
                      <a:ext cx="5193030" cy="6631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42322">
        <w:rPr>
          <w:b/>
          <w:bCs/>
        </w:rPr>
        <w:t>Anexo I</w:t>
      </w:r>
      <w:bookmarkEnd w:id="123"/>
      <w:r w:rsidRPr="00D42322">
        <w:rPr>
          <w:b/>
          <w:bCs/>
        </w:rPr>
        <w:t xml:space="preserve">      </w:t>
      </w:r>
    </w:p>
    <w:p w14:paraId="0D256BDE" w14:textId="798C8D73" w:rsidR="00DA018F" w:rsidRDefault="00DA018F" w:rsidP="00424195">
      <w:pPr>
        <w:pStyle w:val="elisa"/>
        <w:numPr>
          <w:ilvl w:val="0"/>
          <w:numId w:val="0"/>
        </w:numPr>
        <w:ind w:left="720" w:hanging="360"/>
        <w:rPr>
          <w:b/>
          <w:bCs/>
          <w:noProof/>
          <w:lang w:val="en-US"/>
        </w:rPr>
      </w:pPr>
    </w:p>
    <w:p w14:paraId="04421507" w14:textId="3DCA53C2" w:rsidR="00A7676A" w:rsidRPr="00D42322" w:rsidRDefault="00A7676A" w:rsidP="00424195">
      <w:pPr>
        <w:pStyle w:val="elisa"/>
        <w:numPr>
          <w:ilvl w:val="0"/>
          <w:numId w:val="0"/>
        </w:numPr>
        <w:ind w:left="720" w:hanging="360"/>
        <w:rPr>
          <w:b/>
          <w:bCs/>
          <w:noProof/>
          <w:lang w:val="en-US"/>
        </w:rPr>
      </w:pPr>
      <w:bookmarkStart w:id="124" w:name="_Toc13150657"/>
      <w:r w:rsidRPr="00D42322">
        <w:rPr>
          <w:b/>
          <w:bCs/>
          <w:noProof/>
          <w:lang w:val="en-US"/>
        </w:rPr>
        <w:lastRenderedPageBreak/>
        <w:t>Anexo II</w:t>
      </w:r>
      <w:bookmarkEnd w:id="124"/>
    </w:p>
    <w:p w14:paraId="47C39753" w14:textId="0E9035A5" w:rsidR="005B6FC4" w:rsidRPr="005B6FC4" w:rsidRDefault="00DA018F" w:rsidP="00424195">
      <w:pPr>
        <w:spacing w:line="360" w:lineRule="auto"/>
        <w:rPr>
          <w:u w:val="single"/>
        </w:rPr>
      </w:pPr>
      <w:r w:rsidRPr="00F72475">
        <w:rPr>
          <w:b/>
          <w:bCs/>
          <w:noProof/>
          <w:lang w:val="en-US"/>
        </w:rPr>
        <w:drawing>
          <wp:anchor distT="0" distB="0" distL="114300" distR="114300" simplePos="0" relativeHeight="251691008" behindDoc="0" locked="0" layoutInCell="1" allowOverlap="1" wp14:anchorId="410A752C" wp14:editId="6DEE6A50">
            <wp:simplePos x="0" y="0"/>
            <wp:positionH relativeFrom="column">
              <wp:posOffset>-144145</wp:posOffset>
            </wp:positionH>
            <wp:positionV relativeFrom="margin">
              <wp:posOffset>384175</wp:posOffset>
            </wp:positionV>
            <wp:extent cx="5195570" cy="6724650"/>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otal_exosome_cell_media_man.pdf"/>
                    <pic:cNvPicPr/>
                  </pic:nvPicPr>
                  <pic:blipFill>
                    <a:blip r:embed="rId41">
                      <a:extLst>
                        <a:ext uri="{28A0092B-C50C-407E-A947-70E740481C1C}">
                          <a14:useLocalDpi xmlns:a14="http://schemas.microsoft.com/office/drawing/2010/main" val="0"/>
                        </a:ext>
                      </a:extLst>
                    </a:blip>
                    <a:stretch>
                      <a:fillRect/>
                    </a:stretch>
                  </pic:blipFill>
                  <pic:spPr>
                    <a:xfrm>
                      <a:off x="0" y="0"/>
                      <a:ext cx="5195570" cy="6724650"/>
                    </a:xfrm>
                    <a:prstGeom prst="rect">
                      <a:avLst/>
                    </a:prstGeom>
                  </pic:spPr>
                </pic:pic>
              </a:graphicData>
            </a:graphic>
            <wp14:sizeRelH relativeFrom="page">
              <wp14:pctWidth>0</wp14:pctWidth>
            </wp14:sizeRelH>
            <wp14:sizeRelV relativeFrom="page">
              <wp14:pctHeight>0</wp14:pctHeight>
            </wp14:sizeRelV>
          </wp:anchor>
        </w:drawing>
      </w:r>
    </w:p>
    <w:p w14:paraId="19A45436" w14:textId="412DF7B7" w:rsidR="005B6FC4" w:rsidRDefault="0013600A" w:rsidP="00424195">
      <w:pPr>
        <w:spacing w:line="360" w:lineRule="auto"/>
        <w:rPr>
          <w:u w:val="single"/>
        </w:rPr>
      </w:pPr>
      <w:r w:rsidRPr="005C1A52">
        <w:rPr>
          <w:b/>
          <w:bCs/>
          <w:noProof/>
          <w:lang w:val="en-US"/>
        </w:rPr>
        <w:lastRenderedPageBreak/>
        <w:drawing>
          <wp:anchor distT="0" distB="0" distL="114300" distR="114300" simplePos="0" relativeHeight="251705344" behindDoc="0" locked="0" layoutInCell="1" allowOverlap="1" wp14:anchorId="054BE3EB" wp14:editId="404A1BBE">
            <wp:simplePos x="0" y="0"/>
            <wp:positionH relativeFrom="column">
              <wp:posOffset>0</wp:posOffset>
            </wp:positionH>
            <wp:positionV relativeFrom="margin">
              <wp:posOffset>-82550</wp:posOffset>
            </wp:positionV>
            <wp:extent cx="4897120" cy="633730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897120" cy="6337300"/>
                    </a:xfrm>
                    <a:prstGeom prst="rect">
                      <a:avLst/>
                    </a:prstGeom>
                  </pic:spPr>
                </pic:pic>
              </a:graphicData>
            </a:graphic>
            <wp14:sizeRelH relativeFrom="page">
              <wp14:pctWidth>0</wp14:pctWidth>
            </wp14:sizeRelH>
            <wp14:sizeRelV relativeFrom="page">
              <wp14:pctHeight>0</wp14:pctHeight>
            </wp14:sizeRelV>
          </wp:anchor>
        </w:drawing>
      </w:r>
    </w:p>
    <w:p w14:paraId="4C6268E7" w14:textId="42047CA1" w:rsidR="00A7676A" w:rsidRPr="005B6FC4" w:rsidRDefault="00A7676A" w:rsidP="00424195">
      <w:pPr>
        <w:spacing w:line="360" w:lineRule="auto"/>
        <w:rPr>
          <w:u w:val="single"/>
        </w:rPr>
      </w:pPr>
    </w:p>
    <w:p w14:paraId="2E17772E" w14:textId="17121692" w:rsidR="00165B99" w:rsidRPr="00D42322" w:rsidRDefault="00DA018F" w:rsidP="00424195">
      <w:pPr>
        <w:pStyle w:val="elisa"/>
        <w:numPr>
          <w:ilvl w:val="0"/>
          <w:numId w:val="0"/>
        </w:numPr>
        <w:ind w:left="720" w:hanging="360"/>
        <w:rPr>
          <w:b/>
          <w:bCs/>
          <w:lang w:val="en-US"/>
        </w:rPr>
      </w:pPr>
      <w:bookmarkStart w:id="125" w:name="_Toc13150658"/>
      <w:r w:rsidRPr="00D42322">
        <w:rPr>
          <w:b/>
          <w:bCs/>
          <w:noProof/>
        </w:rPr>
        <w:lastRenderedPageBreak/>
        <w:drawing>
          <wp:anchor distT="0" distB="0" distL="114300" distR="114300" simplePos="0" relativeHeight="251685888" behindDoc="0" locked="0" layoutInCell="1" allowOverlap="1" wp14:anchorId="762D55DA" wp14:editId="2A6C57EB">
            <wp:simplePos x="0" y="0"/>
            <wp:positionH relativeFrom="column">
              <wp:posOffset>127000</wp:posOffset>
            </wp:positionH>
            <wp:positionV relativeFrom="paragraph">
              <wp:posOffset>406400</wp:posOffset>
            </wp:positionV>
            <wp:extent cx="4650105" cy="658114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650105" cy="6581140"/>
                    </a:xfrm>
                    <a:prstGeom prst="rect">
                      <a:avLst/>
                    </a:prstGeom>
                  </pic:spPr>
                </pic:pic>
              </a:graphicData>
            </a:graphic>
            <wp14:sizeRelH relativeFrom="page">
              <wp14:pctWidth>0</wp14:pctWidth>
            </wp14:sizeRelH>
            <wp14:sizeRelV relativeFrom="page">
              <wp14:pctHeight>0</wp14:pctHeight>
            </wp14:sizeRelV>
          </wp:anchor>
        </w:drawing>
      </w:r>
      <w:r w:rsidR="00165B99" w:rsidRPr="00D42322">
        <w:rPr>
          <w:b/>
          <w:bCs/>
          <w:lang w:val="en-US"/>
        </w:rPr>
        <w:t>Anexo I</w:t>
      </w:r>
      <w:r w:rsidR="00A7676A" w:rsidRPr="00D42322">
        <w:rPr>
          <w:b/>
          <w:bCs/>
          <w:lang w:val="en-US"/>
        </w:rPr>
        <w:t>I</w:t>
      </w:r>
      <w:r w:rsidR="005B6FC4" w:rsidRPr="00D42322">
        <w:rPr>
          <w:b/>
          <w:bCs/>
          <w:lang w:val="en-US"/>
        </w:rPr>
        <w:t>I</w:t>
      </w:r>
      <w:bookmarkEnd w:id="125"/>
    </w:p>
    <w:p w14:paraId="2D5771F7" w14:textId="41669F10" w:rsidR="00B92ACD" w:rsidRPr="00165B99" w:rsidRDefault="00DA018F" w:rsidP="00424195">
      <w:pPr>
        <w:spacing w:line="360" w:lineRule="auto"/>
        <w:jc w:val="both"/>
        <w:rPr>
          <w:b/>
          <w:bCs/>
          <w:lang w:val="en-US"/>
        </w:rPr>
      </w:pPr>
      <w:r w:rsidRPr="00B92ACD">
        <w:rPr>
          <w:b/>
          <w:bCs/>
          <w:noProof/>
        </w:rPr>
        <w:lastRenderedPageBreak/>
        <w:drawing>
          <wp:anchor distT="0" distB="0" distL="114300" distR="114300" simplePos="0" relativeHeight="251687936" behindDoc="0" locked="0" layoutInCell="1" allowOverlap="1" wp14:anchorId="3BD05B6F" wp14:editId="4F06ABB3">
            <wp:simplePos x="0" y="0"/>
            <wp:positionH relativeFrom="column">
              <wp:posOffset>-248285</wp:posOffset>
            </wp:positionH>
            <wp:positionV relativeFrom="paragraph">
              <wp:posOffset>0</wp:posOffset>
            </wp:positionV>
            <wp:extent cx="5396230" cy="763651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396230" cy="7636510"/>
                    </a:xfrm>
                    <a:prstGeom prst="rect">
                      <a:avLst/>
                    </a:prstGeom>
                  </pic:spPr>
                </pic:pic>
              </a:graphicData>
            </a:graphic>
            <wp14:sizeRelH relativeFrom="page">
              <wp14:pctWidth>0</wp14:pctWidth>
            </wp14:sizeRelH>
            <wp14:sizeRelV relativeFrom="page">
              <wp14:pctHeight>0</wp14:pctHeight>
            </wp14:sizeRelV>
          </wp:anchor>
        </w:drawing>
      </w:r>
    </w:p>
    <w:p w14:paraId="465141A9" w14:textId="7AC32323" w:rsidR="00B92ACD" w:rsidRPr="00F72475" w:rsidRDefault="00DA018F" w:rsidP="00424195">
      <w:pPr>
        <w:pStyle w:val="elisa"/>
        <w:numPr>
          <w:ilvl w:val="0"/>
          <w:numId w:val="0"/>
        </w:numPr>
        <w:ind w:left="720" w:hanging="360"/>
        <w:rPr>
          <w:b/>
          <w:bCs/>
          <w:lang w:val="en-US"/>
        </w:rPr>
      </w:pPr>
      <w:bookmarkStart w:id="126" w:name="_Toc13150659"/>
      <w:r w:rsidRPr="00D42322">
        <w:rPr>
          <w:b/>
          <w:bCs/>
          <w:noProof/>
        </w:rPr>
        <w:lastRenderedPageBreak/>
        <w:drawing>
          <wp:anchor distT="0" distB="0" distL="114300" distR="114300" simplePos="0" relativeHeight="251680768" behindDoc="0" locked="0" layoutInCell="1" allowOverlap="1" wp14:anchorId="3CC9D801" wp14:editId="1DD46BC9">
            <wp:simplePos x="0" y="0"/>
            <wp:positionH relativeFrom="column">
              <wp:posOffset>-6350</wp:posOffset>
            </wp:positionH>
            <wp:positionV relativeFrom="paragraph">
              <wp:posOffset>297180</wp:posOffset>
            </wp:positionV>
            <wp:extent cx="4921070" cy="6964325"/>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921070" cy="6964325"/>
                    </a:xfrm>
                    <a:prstGeom prst="rect">
                      <a:avLst/>
                    </a:prstGeom>
                  </pic:spPr>
                </pic:pic>
              </a:graphicData>
            </a:graphic>
            <wp14:sizeRelH relativeFrom="page">
              <wp14:pctWidth>0</wp14:pctWidth>
            </wp14:sizeRelH>
            <wp14:sizeRelV relativeFrom="page">
              <wp14:pctHeight>0</wp14:pctHeight>
            </wp14:sizeRelV>
          </wp:anchor>
        </w:drawing>
      </w:r>
      <w:r w:rsidR="005C1A52" w:rsidRPr="00F72475">
        <w:rPr>
          <w:b/>
          <w:bCs/>
          <w:lang w:val="en-US"/>
        </w:rPr>
        <w:t>Anexo I</w:t>
      </w:r>
      <w:r>
        <w:rPr>
          <w:b/>
          <w:bCs/>
          <w:lang w:val="en-US"/>
        </w:rPr>
        <w:t>V</w:t>
      </w:r>
      <w:bookmarkEnd w:id="126"/>
    </w:p>
    <w:p w14:paraId="15E04AAC" w14:textId="248BFC9B" w:rsidR="00F10C0E" w:rsidRDefault="00DA018F" w:rsidP="00424195">
      <w:pPr>
        <w:spacing w:line="360" w:lineRule="auto"/>
        <w:jc w:val="both"/>
        <w:rPr>
          <w:b/>
          <w:bCs/>
          <w:lang w:val="en-US"/>
        </w:rPr>
      </w:pPr>
      <w:r w:rsidRPr="00B92ACD">
        <w:rPr>
          <w:b/>
          <w:bCs/>
          <w:noProof/>
        </w:rPr>
        <w:lastRenderedPageBreak/>
        <w:drawing>
          <wp:anchor distT="0" distB="0" distL="114300" distR="114300" simplePos="0" relativeHeight="251679744" behindDoc="0" locked="0" layoutInCell="1" allowOverlap="1" wp14:anchorId="61A1EC0B" wp14:editId="7F497AA7">
            <wp:simplePos x="0" y="0"/>
            <wp:positionH relativeFrom="column">
              <wp:posOffset>-180975</wp:posOffset>
            </wp:positionH>
            <wp:positionV relativeFrom="paragraph">
              <wp:posOffset>34290</wp:posOffset>
            </wp:positionV>
            <wp:extent cx="5268503" cy="7455757"/>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268503" cy="7455757"/>
                    </a:xfrm>
                    <a:prstGeom prst="rect">
                      <a:avLst/>
                    </a:prstGeom>
                  </pic:spPr>
                </pic:pic>
              </a:graphicData>
            </a:graphic>
            <wp14:sizeRelH relativeFrom="page">
              <wp14:pctWidth>0</wp14:pctWidth>
            </wp14:sizeRelH>
            <wp14:sizeRelV relativeFrom="page">
              <wp14:pctHeight>0</wp14:pctHeight>
            </wp14:sizeRelV>
          </wp:anchor>
        </w:drawing>
      </w:r>
    </w:p>
    <w:p w14:paraId="61321C0E" w14:textId="0F67CE87" w:rsidR="005C1A52" w:rsidRPr="00F13DE1" w:rsidRDefault="0013600A" w:rsidP="00424195">
      <w:pPr>
        <w:spacing w:line="360" w:lineRule="auto"/>
        <w:jc w:val="both"/>
        <w:rPr>
          <w:b/>
          <w:bCs/>
          <w:sz w:val="22"/>
          <w:szCs w:val="22"/>
          <w:lang w:val="en-US"/>
        </w:rPr>
      </w:pPr>
      <w:r w:rsidRPr="00F13DE1">
        <w:rPr>
          <w:b/>
          <w:bCs/>
          <w:sz w:val="22"/>
          <w:szCs w:val="22"/>
          <w:lang w:val="en-US"/>
        </w:rPr>
        <w:lastRenderedPageBreak/>
        <w:t>Anexo V</w:t>
      </w:r>
    </w:p>
    <w:p w14:paraId="1C6AC4BF" w14:textId="470A939A" w:rsidR="00C1055C" w:rsidRDefault="00C1055C" w:rsidP="00424195">
      <w:pPr>
        <w:spacing w:line="360" w:lineRule="auto"/>
        <w:jc w:val="both"/>
        <w:rPr>
          <w:b/>
          <w:bCs/>
          <w:lang w:val="en-US"/>
        </w:rPr>
      </w:pPr>
    </w:p>
    <w:p w14:paraId="7BCD47F8" w14:textId="3A9C0B8F" w:rsidR="00C1055C" w:rsidRDefault="00C1055C" w:rsidP="00424195">
      <w:pPr>
        <w:spacing w:line="360" w:lineRule="auto"/>
        <w:jc w:val="both"/>
        <w:rPr>
          <w:b/>
          <w:bCs/>
          <w:lang w:val="en-US"/>
        </w:rPr>
      </w:pPr>
      <w:r>
        <w:rPr>
          <w:b/>
          <w:bCs/>
          <w:noProof/>
          <w:lang w:val="en-US"/>
        </w:rPr>
        <w:drawing>
          <wp:anchor distT="0" distB="0" distL="114300" distR="114300" simplePos="0" relativeHeight="251711488" behindDoc="0" locked="0" layoutInCell="1" allowOverlap="1" wp14:anchorId="1DAD2664" wp14:editId="6401642C">
            <wp:simplePos x="0" y="0"/>
            <wp:positionH relativeFrom="column">
              <wp:posOffset>0</wp:posOffset>
            </wp:positionH>
            <wp:positionV relativeFrom="paragraph">
              <wp:posOffset>5080</wp:posOffset>
            </wp:positionV>
            <wp:extent cx="4897120" cy="6337300"/>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rizol_reagent (arrastrado).pdf"/>
                    <pic:cNvPicPr/>
                  </pic:nvPicPr>
                  <pic:blipFill>
                    <a:blip r:embed="rId47">
                      <a:extLst>
                        <a:ext uri="{28A0092B-C50C-407E-A947-70E740481C1C}">
                          <a14:useLocalDpi xmlns:a14="http://schemas.microsoft.com/office/drawing/2010/main" val="0"/>
                        </a:ext>
                      </a:extLst>
                    </a:blip>
                    <a:stretch>
                      <a:fillRect/>
                    </a:stretch>
                  </pic:blipFill>
                  <pic:spPr>
                    <a:xfrm>
                      <a:off x="0" y="0"/>
                      <a:ext cx="4897120" cy="6337300"/>
                    </a:xfrm>
                    <a:prstGeom prst="rect">
                      <a:avLst/>
                    </a:prstGeom>
                  </pic:spPr>
                </pic:pic>
              </a:graphicData>
            </a:graphic>
            <wp14:sizeRelH relativeFrom="page">
              <wp14:pctWidth>0</wp14:pctWidth>
            </wp14:sizeRelH>
            <wp14:sizeRelV relativeFrom="page">
              <wp14:pctHeight>0</wp14:pctHeight>
            </wp14:sizeRelV>
          </wp:anchor>
        </w:drawing>
      </w:r>
    </w:p>
    <w:p w14:paraId="0F744A63" w14:textId="72EE59C2" w:rsidR="00C1055C" w:rsidRDefault="00C1055C" w:rsidP="00424195">
      <w:pPr>
        <w:spacing w:line="360" w:lineRule="auto"/>
        <w:jc w:val="both"/>
        <w:rPr>
          <w:b/>
          <w:bCs/>
          <w:lang w:val="en-US"/>
        </w:rPr>
      </w:pPr>
      <w:r>
        <w:rPr>
          <w:b/>
          <w:bCs/>
          <w:noProof/>
          <w:lang w:val="en-US"/>
        </w:rPr>
        <w:lastRenderedPageBreak/>
        <w:drawing>
          <wp:anchor distT="0" distB="0" distL="114300" distR="114300" simplePos="0" relativeHeight="251710464" behindDoc="0" locked="0" layoutInCell="1" allowOverlap="1" wp14:anchorId="1C3A5C81" wp14:editId="776BE213">
            <wp:simplePos x="0" y="0"/>
            <wp:positionH relativeFrom="column">
              <wp:posOffset>0</wp:posOffset>
            </wp:positionH>
            <wp:positionV relativeFrom="paragraph">
              <wp:posOffset>4445</wp:posOffset>
            </wp:positionV>
            <wp:extent cx="4897120" cy="6337300"/>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rizol_reagent (arrastrado).pdf"/>
                    <pic:cNvPicPr/>
                  </pic:nvPicPr>
                  <pic:blipFill>
                    <a:blip r:embed="rId48">
                      <a:extLst>
                        <a:ext uri="{28A0092B-C50C-407E-A947-70E740481C1C}">
                          <a14:useLocalDpi xmlns:a14="http://schemas.microsoft.com/office/drawing/2010/main" val="0"/>
                        </a:ext>
                      </a:extLst>
                    </a:blip>
                    <a:stretch>
                      <a:fillRect/>
                    </a:stretch>
                  </pic:blipFill>
                  <pic:spPr>
                    <a:xfrm>
                      <a:off x="0" y="0"/>
                      <a:ext cx="4897120" cy="6337300"/>
                    </a:xfrm>
                    <a:prstGeom prst="rect">
                      <a:avLst/>
                    </a:prstGeom>
                  </pic:spPr>
                </pic:pic>
              </a:graphicData>
            </a:graphic>
            <wp14:sizeRelH relativeFrom="page">
              <wp14:pctWidth>0</wp14:pctWidth>
            </wp14:sizeRelH>
            <wp14:sizeRelV relativeFrom="page">
              <wp14:pctHeight>0</wp14:pctHeight>
            </wp14:sizeRelV>
          </wp:anchor>
        </w:drawing>
      </w:r>
    </w:p>
    <w:p w14:paraId="3CF65BEA" w14:textId="77777777" w:rsidR="00C1055C" w:rsidRDefault="00C1055C" w:rsidP="00424195">
      <w:pPr>
        <w:spacing w:line="360" w:lineRule="auto"/>
        <w:jc w:val="both"/>
        <w:rPr>
          <w:b/>
          <w:bCs/>
          <w:lang w:val="en-US"/>
        </w:rPr>
      </w:pPr>
    </w:p>
    <w:p w14:paraId="1FF51CD5" w14:textId="57F18808" w:rsidR="00C1055C" w:rsidRDefault="00C1055C" w:rsidP="00424195">
      <w:pPr>
        <w:spacing w:line="360" w:lineRule="auto"/>
        <w:jc w:val="both"/>
        <w:rPr>
          <w:b/>
          <w:bCs/>
          <w:lang w:val="en-US"/>
        </w:rPr>
      </w:pPr>
      <w:r>
        <w:rPr>
          <w:b/>
          <w:bCs/>
          <w:noProof/>
          <w:lang w:val="en-US"/>
        </w:rPr>
        <w:lastRenderedPageBreak/>
        <w:drawing>
          <wp:anchor distT="0" distB="0" distL="114300" distR="114300" simplePos="0" relativeHeight="251709440" behindDoc="0" locked="0" layoutInCell="1" allowOverlap="1" wp14:anchorId="6F213483" wp14:editId="32AAB80C">
            <wp:simplePos x="0" y="0"/>
            <wp:positionH relativeFrom="column">
              <wp:posOffset>0</wp:posOffset>
            </wp:positionH>
            <wp:positionV relativeFrom="paragraph">
              <wp:posOffset>4445</wp:posOffset>
            </wp:positionV>
            <wp:extent cx="4897120" cy="6337300"/>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rizol_reagent (arrastrado).pdf"/>
                    <pic:cNvPicPr/>
                  </pic:nvPicPr>
                  <pic:blipFill>
                    <a:blip r:embed="rId49">
                      <a:extLst>
                        <a:ext uri="{28A0092B-C50C-407E-A947-70E740481C1C}">
                          <a14:useLocalDpi xmlns:a14="http://schemas.microsoft.com/office/drawing/2010/main" val="0"/>
                        </a:ext>
                      </a:extLst>
                    </a:blip>
                    <a:stretch>
                      <a:fillRect/>
                    </a:stretch>
                  </pic:blipFill>
                  <pic:spPr>
                    <a:xfrm>
                      <a:off x="0" y="0"/>
                      <a:ext cx="4897120" cy="6337300"/>
                    </a:xfrm>
                    <a:prstGeom prst="rect">
                      <a:avLst/>
                    </a:prstGeom>
                  </pic:spPr>
                </pic:pic>
              </a:graphicData>
            </a:graphic>
            <wp14:sizeRelH relativeFrom="page">
              <wp14:pctWidth>0</wp14:pctWidth>
            </wp14:sizeRelH>
            <wp14:sizeRelV relativeFrom="page">
              <wp14:pctHeight>0</wp14:pctHeight>
            </wp14:sizeRelV>
          </wp:anchor>
        </w:drawing>
      </w:r>
    </w:p>
    <w:p w14:paraId="67FC8B72" w14:textId="17BA5DC7" w:rsidR="00C1055C" w:rsidRDefault="00C1055C" w:rsidP="00424195">
      <w:pPr>
        <w:spacing w:line="360" w:lineRule="auto"/>
        <w:jc w:val="both"/>
        <w:rPr>
          <w:b/>
          <w:bCs/>
          <w:lang w:val="en-US"/>
        </w:rPr>
      </w:pPr>
      <w:r>
        <w:rPr>
          <w:b/>
          <w:bCs/>
          <w:noProof/>
          <w:lang w:val="en-US"/>
        </w:rPr>
        <w:lastRenderedPageBreak/>
        <w:drawing>
          <wp:anchor distT="0" distB="0" distL="114300" distR="114300" simplePos="0" relativeHeight="251708416" behindDoc="0" locked="0" layoutInCell="1" allowOverlap="1" wp14:anchorId="63AC555C" wp14:editId="14DB4290">
            <wp:simplePos x="0" y="0"/>
            <wp:positionH relativeFrom="column">
              <wp:posOffset>0</wp:posOffset>
            </wp:positionH>
            <wp:positionV relativeFrom="paragraph">
              <wp:posOffset>614045</wp:posOffset>
            </wp:positionV>
            <wp:extent cx="4897120" cy="6337300"/>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izol_reagent (arrastrado).pdf"/>
                    <pic:cNvPicPr/>
                  </pic:nvPicPr>
                  <pic:blipFill>
                    <a:blip r:embed="rId50">
                      <a:extLst>
                        <a:ext uri="{28A0092B-C50C-407E-A947-70E740481C1C}">
                          <a14:useLocalDpi xmlns:a14="http://schemas.microsoft.com/office/drawing/2010/main" val="0"/>
                        </a:ext>
                      </a:extLst>
                    </a:blip>
                    <a:stretch>
                      <a:fillRect/>
                    </a:stretch>
                  </pic:blipFill>
                  <pic:spPr>
                    <a:xfrm>
                      <a:off x="0" y="0"/>
                      <a:ext cx="4897120" cy="6337300"/>
                    </a:xfrm>
                    <a:prstGeom prst="rect">
                      <a:avLst/>
                    </a:prstGeom>
                  </pic:spPr>
                </pic:pic>
              </a:graphicData>
            </a:graphic>
            <wp14:sizeRelH relativeFrom="page">
              <wp14:pctWidth>0</wp14:pctWidth>
            </wp14:sizeRelH>
            <wp14:sizeRelV relativeFrom="page">
              <wp14:pctHeight>0</wp14:pctHeight>
            </wp14:sizeRelV>
          </wp:anchor>
        </w:drawing>
      </w:r>
    </w:p>
    <w:p w14:paraId="0DA40C14" w14:textId="552E0664" w:rsidR="00C1055C" w:rsidRDefault="00C1055C" w:rsidP="00424195">
      <w:pPr>
        <w:spacing w:line="360" w:lineRule="auto"/>
        <w:jc w:val="both"/>
        <w:rPr>
          <w:b/>
          <w:bCs/>
          <w:lang w:val="en-US"/>
        </w:rPr>
      </w:pPr>
    </w:p>
    <w:p w14:paraId="4E664263" w14:textId="4E1BE900" w:rsidR="00C1055C" w:rsidRDefault="00C1055C" w:rsidP="00C1055C">
      <w:pPr>
        <w:spacing w:line="360" w:lineRule="auto"/>
        <w:jc w:val="both"/>
        <w:rPr>
          <w:b/>
          <w:bCs/>
          <w:lang w:val="en-US"/>
        </w:rPr>
      </w:pPr>
    </w:p>
    <w:p w14:paraId="1FC68D27" w14:textId="77777777" w:rsidR="00C1055C" w:rsidRDefault="00C1055C" w:rsidP="00C1055C">
      <w:pPr>
        <w:spacing w:line="360" w:lineRule="auto"/>
        <w:jc w:val="both"/>
        <w:rPr>
          <w:b/>
          <w:bCs/>
          <w:lang w:val="en-US"/>
        </w:rPr>
      </w:pPr>
    </w:p>
    <w:p w14:paraId="143F0F5C" w14:textId="6F76FA9E" w:rsidR="00C1055C" w:rsidRPr="00C6698B" w:rsidRDefault="00C1055C" w:rsidP="00C6698B">
      <w:pPr>
        <w:pStyle w:val="elisa"/>
        <w:numPr>
          <w:ilvl w:val="0"/>
          <w:numId w:val="0"/>
        </w:numPr>
        <w:rPr>
          <w:b/>
          <w:bCs/>
          <w:lang w:val="en-US"/>
        </w:rPr>
      </w:pPr>
      <w:bookmarkStart w:id="127" w:name="_Toc13150660"/>
      <w:r w:rsidRPr="00C6698B">
        <w:rPr>
          <w:b/>
          <w:bCs/>
          <w:lang w:val="en-US"/>
        </w:rPr>
        <w:lastRenderedPageBreak/>
        <w:t>Anexo VI</w:t>
      </w:r>
      <w:bookmarkEnd w:id="127"/>
    </w:p>
    <w:p w14:paraId="19603B1E" w14:textId="3AE6E331" w:rsidR="0013600A" w:rsidRPr="00F13DE1" w:rsidRDefault="0013600A" w:rsidP="00106760">
      <w:pPr>
        <w:pStyle w:val="elisa"/>
        <w:rPr>
          <w:rFonts w:cs="Times New Roman"/>
          <w:b/>
          <w:bCs/>
          <w:szCs w:val="22"/>
        </w:rPr>
      </w:pPr>
      <w:bookmarkStart w:id="128" w:name="_Toc499829603"/>
      <w:bookmarkStart w:id="129" w:name="_Toc516227838"/>
      <w:bookmarkStart w:id="130" w:name="_Toc13150661"/>
      <w:r w:rsidRPr="00F13DE1">
        <w:rPr>
          <w:rFonts w:cs="Times New Roman"/>
          <w:b/>
          <w:bCs/>
          <w:szCs w:val="22"/>
        </w:rPr>
        <w:t xml:space="preserve">Síntesis de </w:t>
      </w:r>
      <w:proofErr w:type="spellStart"/>
      <w:r w:rsidRPr="00F13DE1">
        <w:rPr>
          <w:rFonts w:cs="Times New Roman"/>
          <w:b/>
          <w:bCs/>
          <w:szCs w:val="22"/>
        </w:rPr>
        <w:t>cDNA</w:t>
      </w:r>
      <w:proofErr w:type="spellEnd"/>
      <w:r w:rsidRPr="00F13DE1">
        <w:rPr>
          <w:rFonts w:cs="Times New Roman"/>
          <w:b/>
          <w:bCs/>
          <w:szCs w:val="22"/>
        </w:rPr>
        <w:t xml:space="preserve">: </w:t>
      </w:r>
      <w:proofErr w:type="spellStart"/>
      <w:r w:rsidRPr="00F13DE1">
        <w:rPr>
          <w:rFonts w:cs="Times New Roman"/>
          <w:b/>
          <w:bCs/>
          <w:szCs w:val="22"/>
        </w:rPr>
        <w:t>Retrotranscripción</w:t>
      </w:r>
      <w:proofErr w:type="spellEnd"/>
      <w:r w:rsidRPr="00F13DE1">
        <w:rPr>
          <w:rFonts w:cs="Times New Roman"/>
          <w:b/>
          <w:bCs/>
          <w:szCs w:val="22"/>
        </w:rPr>
        <w:t xml:space="preserve"> (RT)</w:t>
      </w:r>
      <w:bookmarkEnd w:id="128"/>
      <w:bookmarkEnd w:id="129"/>
      <w:bookmarkEnd w:id="130"/>
    </w:p>
    <w:p w14:paraId="1BC8A31A" w14:textId="77777777" w:rsidR="0013600A" w:rsidRPr="00F13DE1" w:rsidRDefault="0013600A" w:rsidP="00153EBC">
      <w:pPr>
        <w:pStyle w:val="Ttulo5"/>
        <w:numPr>
          <w:ilvl w:val="0"/>
          <w:numId w:val="3"/>
        </w:numPr>
        <w:tabs>
          <w:tab w:val="num" w:pos="851"/>
        </w:tabs>
        <w:spacing w:before="0" w:after="240"/>
        <w:ind w:left="851" w:hanging="425"/>
        <w:contextualSpacing/>
        <w:jc w:val="both"/>
        <w:rPr>
          <w:rFonts w:ascii="Times New Roman" w:hAnsi="Times New Roman" w:cs="Times New Roman"/>
          <w:i w:val="0"/>
          <w:iCs w:val="0"/>
        </w:rPr>
      </w:pPr>
      <w:bookmarkStart w:id="131" w:name="_Toc488338445"/>
      <w:r w:rsidRPr="00F13DE1">
        <w:rPr>
          <w:rFonts w:ascii="Times New Roman" w:hAnsi="Times New Roman" w:cs="Times New Roman"/>
          <w:i w:val="0"/>
          <w:iCs w:val="0"/>
        </w:rPr>
        <w:t>Fundamento</w:t>
      </w:r>
      <w:bookmarkEnd w:id="131"/>
      <w:r w:rsidRPr="00F13DE1">
        <w:rPr>
          <w:rFonts w:ascii="Times New Roman" w:hAnsi="Times New Roman" w:cs="Times New Roman"/>
          <w:i w:val="0"/>
          <w:iCs w:val="0"/>
        </w:rPr>
        <w:t xml:space="preserve"> </w:t>
      </w:r>
    </w:p>
    <w:p w14:paraId="7B25CE92" w14:textId="77777777" w:rsidR="0013600A" w:rsidRPr="00F13DE1" w:rsidRDefault="0013600A" w:rsidP="0013600A">
      <w:pPr>
        <w:spacing w:line="360" w:lineRule="auto"/>
        <w:jc w:val="both"/>
        <w:rPr>
          <w:sz w:val="22"/>
          <w:szCs w:val="22"/>
        </w:rPr>
      </w:pPr>
      <w:r w:rsidRPr="00F13DE1">
        <w:rPr>
          <w:sz w:val="22"/>
          <w:szCs w:val="22"/>
        </w:rPr>
        <w:t xml:space="preserve">La </w:t>
      </w:r>
      <w:proofErr w:type="spellStart"/>
      <w:r w:rsidRPr="00F13DE1">
        <w:rPr>
          <w:sz w:val="22"/>
          <w:szCs w:val="22"/>
        </w:rPr>
        <w:t>retrotranscripción</w:t>
      </w:r>
      <w:proofErr w:type="spellEnd"/>
      <w:r w:rsidRPr="00F13DE1">
        <w:rPr>
          <w:sz w:val="22"/>
          <w:szCs w:val="22"/>
        </w:rPr>
        <w:t xml:space="preserve"> consiste en la obtención de </w:t>
      </w:r>
      <w:proofErr w:type="spellStart"/>
      <w:r w:rsidRPr="00F13DE1">
        <w:rPr>
          <w:sz w:val="22"/>
          <w:szCs w:val="22"/>
        </w:rPr>
        <w:t>cDNA</w:t>
      </w:r>
      <w:proofErr w:type="spellEnd"/>
      <w:r w:rsidRPr="00F13DE1">
        <w:rPr>
          <w:sz w:val="22"/>
          <w:szCs w:val="22"/>
        </w:rPr>
        <w:t xml:space="preserve"> a partir de mRNA, es decir, es el proceso inverso de la trascripción. Para ello se emplean unas DNA polimerasas llamadas transcriptasas inversas o </w:t>
      </w:r>
      <w:proofErr w:type="spellStart"/>
      <w:r w:rsidRPr="00F13DE1">
        <w:rPr>
          <w:sz w:val="22"/>
          <w:szCs w:val="22"/>
        </w:rPr>
        <w:t>retrotranscriptasas</w:t>
      </w:r>
      <w:proofErr w:type="spellEnd"/>
      <w:r w:rsidRPr="00F13DE1">
        <w:rPr>
          <w:sz w:val="22"/>
          <w:szCs w:val="22"/>
        </w:rPr>
        <w:t xml:space="preserve">. </w:t>
      </w:r>
    </w:p>
    <w:p w14:paraId="7472A4BB" w14:textId="77777777" w:rsidR="0013600A" w:rsidRPr="00F13DE1" w:rsidRDefault="0013600A" w:rsidP="0013600A">
      <w:pPr>
        <w:spacing w:line="360" w:lineRule="auto"/>
        <w:jc w:val="both"/>
        <w:rPr>
          <w:sz w:val="22"/>
          <w:szCs w:val="22"/>
        </w:rPr>
      </w:pPr>
      <w:r w:rsidRPr="00F13DE1">
        <w:rPr>
          <w:sz w:val="22"/>
          <w:szCs w:val="22"/>
        </w:rPr>
        <w:t xml:space="preserve">En este trabajo, dicho procedimiento se llevó a cabo utilizando el kit de </w:t>
      </w:r>
      <w:proofErr w:type="spellStart"/>
      <w:r w:rsidRPr="00F13DE1">
        <w:rPr>
          <w:sz w:val="22"/>
          <w:szCs w:val="22"/>
        </w:rPr>
        <w:t>Appiled</w:t>
      </w:r>
      <w:proofErr w:type="spellEnd"/>
      <w:r w:rsidRPr="00F13DE1">
        <w:rPr>
          <w:sz w:val="22"/>
          <w:szCs w:val="22"/>
        </w:rPr>
        <w:t xml:space="preserve"> </w:t>
      </w:r>
      <w:proofErr w:type="spellStart"/>
      <w:r w:rsidRPr="00F13DE1">
        <w:rPr>
          <w:sz w:val="22"/>
          <w:szCs w:val="22"/>
        </w:rPr>
        <w:t>Biosystems</w:t>
      </w:r>
      <w:proofErr w:type="spellEnd"/>
      <w:r w:rsidRPr="00F13DE1">
        <w:rPr>
          <w:sz w:val="22"/>
          <w:szCs w:val="22"/>
        </w:rPr>
        <w:t xml:space="preserve"> </w:t>
      </w:r>
      <w:r w:rsidRPr="00F13DE1">
        <w:rPr>
          <w:i/>
          <w:sz w:val="22"/>
          <w:szCs w:val="22"/>
        </w:rPr>
        <w:t>High-</w:t>
      </w:r>
      <w:proofErr w:type="spellStart"/>
      <w:r w:rsidRPr="00F13DE1">
        <w:rPr>
          <w:i/>
          <w:sz w:val="22"/>
          <w:szCs w:val="22"/>
        </w:rPr>
        <w:t>Capacity</w:t>
      </w:r>
      <w:proofErr w:type="spellEnd"/>
      <w:r w:rsidRPr="00F13DE1">
        <w:rPr>
          <w:i/>
          <w:sz w:val="22"/>
          <w:szCs w:val="22"/>
        </w:rPr>
        <w:t xml:space="preserve"> </w:t>
      </w:r>
      <w:proofErr w:type="spellStart"/>
      <w:r w:rsidRPr="00F13DE1">
        <w:rPr>
          <w:i/>
          <w:sz w:val="22"/>
          <w:szCs w:val="22"/>
        </w:rPr>
        <w:t>cDNA</w:t>
      </w:r>
      <w:proofErr w:type="spellEnd"/>
      <w:r w:rsidRPr="00F13DE1">
        <w:rPr>
          <w:i/>
          <w:sz w:val="22"/>
          <w:szCs w:val="22"/>
        </w:rPr>
        <w:t xml:space="preserve"> Reverse </w:t>
      </w:r>
      <w:proofErr w:type="spellStart"/>
      <w:r w:rsidRPr="00F13DE1">
        <w:rPr>
          <w:i/>
          <w:sz w:val="22"/>
          <w:szCs w:val="22"/>
        </w:rPr>
        <w:t>Transcription</w:t>
      </w:r>
      <w:proofErr w:type="spellEnd"/>
      <w:r w:rsidRPr="00F13DE1">
        <w:rPr>
          <w:sz w:val="22"/>
          <w:szCs w:val="22"/>
        </w:rPr>
        <w:t xml:space="preserve"> y las condiciones recomendadas por el fabricante. </w:t>
      </w:r>
    </w:p>
    <w:p w14:paraId="6D269723" w14:textId="77777777" w:rsidR="0013600A" w:rsidRPr="00F13DE1" w:rsidRDefault="0013600A" w:rsidP="0013600A">
      <w:pPr>
        <w:spacing w:line="360" w:lineRule="auto"/>
        <w:jc w:val="both"/>
        <w:rPr>
          <w:sz w:val="22"/>
          <w:szCs w:val="22"/>
        </w:rPr>
      </w:pPr>
      <w:r w:rsidRPr="00F13DE1">
        <w:rPr>
          <w:sz w:val="22"/>
          <w:szCs w:val="22"/>
        </w:rPr>
        <w:t xml:space="preserve">El kit contiene: Tampón (específico del enzima, le permite ser activa y llevar a cabo su función); </w:t>
      </w:r>
      <w:proofErr w:type="spellStart"/>
      <w:r w:rsidRPr="00F13DE1">
        <w:rPr>
          <w:sz w:val="22"/>
          <w:szCs w:val="22"/>
        </w:rPr>
        <w:t>dNTPs</w:t>
      </w:r>
      <w:proofErr w:type="spellEnd"/>
      <w:r w:rsidRPr="00F13DE1">
        <w:rPr>
          <w:sz w:val="22"/>
          <w:szCs w:val="22"/>
        </w:rPr>
        <w:t xml:space="preserve"> (solución de </w:t>
      </w:r>
      <w:proofErr w:type="spellStart"/>
      <w:r w:rsidRPr="00F13DE1">
        <w:rPr>
          <w:sz w:val="22"/>
          <w:szCs w:val="22"/>
        </w:rPr>
        <w:t>desoxinucleotidos</w:t>
      </w:r>
      <w:proofErr w:type="spellEnd"/>
      <w:r w:rsidRPr="00F13DE1">
        <w:rPr>
          <w:sz w:val="22"/>
          <w:szCs w:val="22"/>
        </w:rPr>
        <w:t xml:space="preserve"> trifosfato necesarios para la síntesis de </w:t>
      </w:r>
      <w:proofErr w:type="spellStart"/>
      <w:r w:rsidRPr="00F13DE1">
        <w:rPr>
          <w:sz w:val="22"/>
          <w:szCs w:val="22"/>
        </w:rPr>
        <w:t>cDNA</w:t>
      </w:r>
      <w:proofErr w:type="spellEnd"/>
      <w:r w:rsidRPr="00F13DE1">
        <w:rPr>
          <w:sz w:val="22"/>
          <w:szCs w:val="22"/>
        </w:rPr>
        <w:t xml:space="preserve">); Cebadores al azar (puntos de anclaje que servirán a la </w:t>
      </w:r>
      <w:proofErr w:type="spellStart"/>
      <w:r w:rsidRPr="00F13DE1">
        <w:rPr>
          <w:sz w:val="22"/>
          <w:szCs w:val="22"/>
        </w:rPr>
        <w:t>retrotranscriptasa</w:t>
      </w:r>
      <w:proofErr w:type="spellEnd"/>
      <w:r w:rsidRPr="00F13DE1">
        <w:rPr>
          <w:sz w:val="22"/>
          <w:szCs w:val="22"/>
        </w:rPr>
        <w:t xml:space="preserve"> para iniciar la síntesis); Enzima </w:t>
      </w:r>
      <w:proofErr w:type="spellStart"/>
      <w:r w:rsidRPr="00F13DE1">
        <w:rPr>
          <w:sz w:val="22"/>
          <w:szCs w:val="22"/>
        </w:rPr>
        <w:t>MsRT</w:t>
      </w:r>
      <w:proofErr w:type="spellEnd"/>
      <w:r w:rsidRPr="00F13DE1">
        <w:rPr>
          <w:sz w:val="22"/>
          <w:szCs w:val="22"/>
        </w:rPr>
        <w:t xml:space="preserve"> (reconoce el RNA molde y tiene la actividad DNA polimerasa); Inhibidor de </w:t>
      </w:r>
      <w:proofErr w:type="spellStart"/>
      <w:r w:rsidRPr="00F13DE1">
        <w:rPr>
          <w:sz w:val="22"/>
          <w:szCs w:val="22"/>
        </w:rPr>
        <w:t>RNasas</w:t>
      </w:r>
      <w:proofErr w:type="spellEnd"/>
      <w:r w:rsidRPr="00F13DE1">
        <w:rPr>
          <w:sz w:val="22"/>
          <w:szCs w:val="22"/>
        </w:rPr>
        <w:t xml:space="preserve">; y Agua libre de </w:t>
      </w:r>
      <w:proofErr w:type="spellStart"/>
      <w:r w:rsidRPr="00F13DE1">
        <w:rPr>
          <w:sz w:val="22"/>
          <w:szCs w:val="22"/>
        </w:rPr>
        <w:t>RNasas</w:t>
      </w:r>
      <w:proofErr w:type="spellEnd"/>
      <w:r w:rsidRPr="00F13DE1">
        <w:rPr>
          <w:sz w:val="22"/>
          <w:szCs w:val="22"/>
        </w:rPr>
        <w:t>.</w:t>
      </w:r>
    </w:p>
    <w:p w14:paraId="7C8107A2" w14:textId="77777777" w:rsidR="0013600A" w:rsidRPr="00F13DE1" w:rsidRDefault="0013600A" w:rsidP="00153EBC">
      <w:pPr>
        <w:pStyle w:val="Ttulo5"/>
        <w:numPr>
          <w:ilvl w:val="0"/>
          <w:numId w:val="3"/>
        </w:numPr>
        <w:tabs>
          <w:tab w:val="num" w:pos="851"/>
        </w:tabs>
        <w:spacing w:before="0" w:after="240"/>
        <w:ind w:left="851" w:hanging="425"/>
        <w:contextualSpacing/>
        <w:jc w:val="both"/>
        <w:rPr>
          <w:rFonts w:ascii="Times New Roman" w:hAnsi="Times New Roman" w:cs="Times New Roman"/>
          <w:i w:val="0"/>
          <w:iCs w:val="0"/>
        </w:rPr>
      </w:pPr>
      <w:bookmarkStart w:id="132" w:name="_Toc488338447"/>
      <w:r w:rsidRPr="00F13DE1">
        <w:rPr>
          <w:rFonts w:ascii="Times New Roman" w:hAnsi="Times New Roman" w:cs="Times New Roman"/>
          <w:i w:val="0"/>
          <w:iCs w:val="0"/>
        </w:rPr>
        <w:t>Procedimiento</w:t>
      </w:r>
      <w:bookmarkEnd w:id="132"/>
      <w:r w:rsidRPr="00F13DE1">
        <w:rPr>
          <w:rFonts w:ascii="Times New Roman" w:hAnsi="Times New Roman" w:cs="Times New Roman"/>
          <w:i w:val="0"/>
          <w:iCs w:val="0"/>
        </w:rPr>
        <w:t xml:space="preserve"> </w:t>
      </w:r>
    </w:p>
    <w:p w14:paraId="7D0EBDAC" w14:textId="31E86469" w:rsidR="0013600A" w:rsidRPr="00F13DE1" w:rsidRDefault="0013600A" w:rsidP="00153EBC">
      <w:pPr>
        <w:pStyle w:val="Prrafodelista"/>
        <w:numPr>
          <w:ilvl w:val="0"/>
          <w:numId w:val="8"/>
        </w:numPr>
        <w:spacing w:line="360" w:lineRule="auto"/>
        <w:jc w:val="both"/>
        <w:rPr>
          <w:rFonts w:ascii="Times New Roman" w:hAnsi="Times New Roman" w:cs="Times New Roman"/>
        </w:rPr>
      </w:pPr>
      <w:r w:rsidRPr="00F13DE1">
        <w:rPr>
          <w:rFonts w:ascii="Times New Roman" w:hAnsi="Times New Roman" w:cs="Times New Roman"/>
        </w:rPr>
        <w:t xml:space="preserve">Preparar 2X RT </w:t>
      </w:r>
      <w:r w:rsidRPr="00F13DE1">
        <w:rPr>
          <w:rFonts w:ascii="Times New Roman" w:hAnsi="Times New Roman" w:cs="Times New Roman"/>
          <w:i/>
        </w:rPr>
        <w:t xml:space="preserve">Master </w:t>
      </w:r>
      <w:proofErr w:type="spellStart"/>
      <w:r w:rsidRPr="00F13DE1">
        <w:rPr>
          <w:rFonts w:ascii="Times New Roman" w:hAnsi="Times New Roman" w:cs="Times New Roman"/>
          <w:i/>
        </w:rPr>
        <w:t>Mix</w:t>
      </w:r>
      <w:proofErr w:type="spellEnd"/>
      <w:r w:rsidRPr="00F13DE1">
        <w:rPr>
          <w:rFonts w:ascii="Times New Roman" w:hAnsi="Times New Roman" w:cs="Times New Roman"/>
        </w:rPr>
        <w:t xml:space="preserve"> (sobre hielo) como se indica en la tabla </w:t>
      </w:r>
      <w:r w:rsidR="00CD4904" w:rsidRPr="00F13DE1">
        <w:rPr>
          <w:rFonts w:ascii="Times New Roman" w:hAnsi="Times New Roman" w:cs="Times New Roman"/>
        </w:rPr>
        <w:t>3</w:t>
      </w:r>
      <w:r w:rsidRPr="00F13DE1">
        <w:rPr>
          <w:rFonts w:ascii="Times New Roman" w:hAnsi="Times New Roman" w:cs="Times New Roman"/>
        </w:rPr>
        <w:t xml:space="preserve"> : </w:t>
      </w:r>
    </w:p>
    <w:p w14:paraId="398F5803" w14:textId="77777777" w:rsidR="0013600A" w:rsidRPr="00F13DE1" w:rsidRDefault="0013600A" w:rsidP="0013600A">
      <w:pPr>
        <w:pStyle w:val="Prrafodelista"/>
        <w:spacing w:line="360" w:lineRule="auto"/>
        <w:ind w:firstLine="0"/>
        <w:jc w:val="both"/>
        <w:rPr>
          <w:rFonts w:ascii="Times New Roman" w:hAnsi="Times New Roman" w:cs="Times New Roman"/>
        </w:rPr>
      </w:pPr>
    </w:p>
    <w:tbl>
      <w:tblPr>
        <w:tblStyle w:val="Sombreadoclaro1"/>
        <w:tblW w:w="0" w:type="auto"/>
        <w:jc w:val="center"/>
        <w:tblLook w:val="0480" w:firstRow="0" w:lastRow="0" w:firstColumn="1" w:lastColumn="0" w:noHBand="0" w:noVBand="1"/>
      </w:tblPr>
      <w:tblGrid>
        <w:gridCol w:w="3794"/>
        <w:gridCol w:w="992"/>
      </w:tblGrid>
      <w:tr w:rsidR="0013600A" w:rsidRPr="00F13DE1" w14:paraId="2F5F53DB" w14:textId="77777777" w:rsidTr="002529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94" w:type="dxa"/>
          </w:tcPr>
          <w:p w14:paraId="4B302D8D" w14:textId="77777777" w:rsidR="0013600A" w:rsidRPr="00F13DE1" w:rsidRDefault="0013600A" w:rsidP="002529A3">
            <w:pPr>
              <w:spacing w:line="360" w:lineRule="auto"/>
              <w:rPr>
                <w:sz w:val="22"/>
                <w:szCs w:val="22"/>
              </w:rPr>
            </w:pPr>
            <w:r w:rsidRPr="00F13DE1">
              <w:rPr>
                <w:sz w:val="22"/>
                <w:szCs w:val="22"/>
                <w:lang w:val="en-GB"/>
              </w:rPr>
              <w:t>10X Buffer (10X)</w:t>
            </w:r>
          </w:p>
        </w:tc>
        <w:tc>
          <w:tcPr>
            <w:tcW w:w="992" w:type="dxa"/>
          </w:tcPr>
          <w:p w14:paraId="1250587C" w14:textId="77777777" w:rsidR="0013600A" w:rsidRPr="00F13DE1" w:rsidRDefault="0013600A" w:rsidP="002529A3">
            <w:pPr>
              <w:spacing w:line="360" w:lineRule="auto"/>
              <w:cnfStyle w:val="000000100000" w:firstRow="0" w:lastRow="0" w:firstColumn="0" w:lastColumn="0" w:oddVBand="0" w:evenVBand="0" w:oddHBand="1" w:evenHBand="0" w:firstRowFirstColumn="0" w:firstRowLastColumn="0" w:lastRowFirstColumn="0" w:lastRowLastColumn="0"/>
              <w:rPr>
                <w:sz w:val="22"/>
                <w:szCs w:val="22"/>
              </w:rPr>
            </w:pPr>
            <w:r w:rsidRPr="00F13DE1">
              <w:rPr>
                <w:sz w:val="22"/>
                <w:szCs w:val="22"/>
                <w:lang w:val="en-GB"/>
              </w:rPr>
              <w:t xml:space="preserve">2 </w:t>
            </w:r>
            <w:r w:rsidRPr="00F13DE1">
              <w:rPr>
                <w:sz w:val="22"/>
                <w:szCs w:val="22"/>
              </w:rPr>
              <w:t>μ</w:t>
            </w:r>
            <w:r w:rsidRPr="00F13DE1">
              <w:rPr>
                <w:sz w:val="22"/>
                <w:szCs w:val="22"/>
                <w:lang w:val="en-GB"/>
              </w:rPr>
              <w:t>L</w:t>
            </w:r>
          </w:p>
        </w:tc>
      </w:tr>
      <w:tr w:rsidR="0013600A" w:rsidRPr="00F13DE1" w14:paraId="76CD029A" w14:textId="77777777" w:rsidTr="002529A3">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7720C4FB" w14:textId="77777777" w:rsidR="0013600A" w:rsidRPr="00F13DE1" w:rsidRDefault="0013600A" w:rsidP="002529A3">
            <w:pPr>
              <w:spacing w:line="360" w:lineRule="auto"/>
              <w:rPr>
                <w:sz w:val="22"/>
                <w:szCs w:val="22"/>
                <w:lang w:val="en-GB"/>
              </w:rPr>
            </w:pPr>
            <w:r w:rsidRPr="00F13DE1">
              <w:rPr>
                <w:sz w:val="22"/>
                <w:szCs w:val="22"/>
                <w:lang w:val="en-GB"/>
              </w:rPr>
              <w:t>25X dNTPs Mix (100 mM)</w:t>
            </w:r>
          </w:p>
        </w:tc>
        <w:tc>
          <w:tcPr>
            <w:tcW w:w="992" w:type="dxa"/>
          </w:tcPr>
          <w:p w14:paraId="3F31DBE0" w14:textId="77777777" w:rsidR="0013600A" w:rsidRPr="00F13DE1" w:rsidRDefault="0013600A" w:rsidP="002529A3">
            <w:pPr>
              <w:spacing w:line="360" w:lineRule="auto"/>
              <w:cnfStyle w:val="000000000000" w:firstRow="0" w:lastRow="0" w:firstColumn="0" w:lastColumn="0" w:oddVBand="0" w:evenVBand="0" w:oddHBand="0" w:evenHBand="0" w:firstRowFirstColumn="0" w:firstRowLastColumn="0" w:lastRowFirstColumn="0" w:lastRowLastColumn="0"/>
              <w:rPr>
                <w:sz w:val="22"/>
                <w:szCs w:val="22"/>
                <w:lang w:val="en-GB"/>
              </w:rPr>
            </w:pPr>
            <w:r w:rsidRPr="00F13DE1">
              <w:rPr>
                <w:sz w:val="22"/>
                <w:szCs w:val="22"/>
                <w:lang w:val="en-GB"/>
              </w:rPr>
              <w:t xml:space="preserve">0.8 </w:t>
            </w:r>
            <w:r w:rsidRPr="00F13DE1">
              <w:rPr>
                <w:sz w:val="22"/>
                <w:szCs w:val="22"/>
              </w:rPr>
              <w:t>μ</w:t>
            </w:r>
            <w:r w:rsidRPr="00F13DE1">
              <w:rPr>
                <w:sz w:val="22"/>
                <w:szCs w:val="22"/>
                <w:lang w:val="en-GB"/>
              </w:rPr>
              <w:t>L</w:t>
            </w:r>
          </w:p>
        </w:tc>
      </w:tr>
      <w:tr w:rsidR="0013600A" w:rsidRPr="00F13DE1" w14:paraId="0C66ED21" w14:textId="77777777" w:rsidTr="002529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94" w:type="dxa"/>
          </w:tcPr>
          <w:p w14:paraId="31E9D32B" w14:textId="77777777" w:rsidR="0013600A" w:rsidRPr="00F13DE1" w:rsidRDefault="0013600A" w:rsidP="002529A3">
            <w:pPr>
              <w:spacing w:line="360" w:lineRule="auto"/>
              <w:rPr>
                <w:sz w:val="22"/>
                <w:szCs w:val="22"/>
                <w:lang w:val="en-GB"/>
              </w:rPr>
            </w:pPr>
            <w:r w:rsidRPr="00F13DE1">
              <w:rPr>
                <w:sz w:val="22"/>
                <w:szCs w:val="22"/>
              </w:rPr>
              <w:t>10X Cebadores</w:t>
            </w:r>
          </w:p>
        </w:tc>
        <w:tc>
          <w:tcPr>
            <w:tcW w:w="992" w:type="dxa"/>
          </w:tcPr>
          <w:p w14:paraId="7256F0F5" w14:textId="77777777" w:rsidR="0013600A" w:rsidRPr="00F13DE1" w:rsidRDefault="0013600A" w:rsidP="002529A3">
            <w:pPr>
              <w:spacing w:line="360" w:lineRule="auto"/>
              <w:cnfStyle w:val="000000100000" w:firstRow="0" w:lastRow="0" w:firstColumn="0" w:lastColumn="0" w:oddVBand="0" w:evenVBand="0" w:oddHBand="1" w:evenHBand="0" w:firstRowFirstColumn="0" w:firstRowLastColumn="0" w:lastRowFirstColumn="0" w:lastRowLastColumn="0"/>
              <w:rPr>
                <w:sz w:val="22"/>
                <w:szCs w:val="22"/>
              </w:rPr>
            </w:pPr>
            <w:r w:rsidRPr="00F13DE1">
              <w:rPr>
                <w:sz w:val="22"/>
                <w:szCs w:val="22"/>
              </w:rPr>
              <w:t xml:space="preserve">2 </w:t>
            </w:r>
            <w:proofErr w:type="spellStart"/>
            <w:r w:rsidRPr="00F13DE1">
              <w:rPr>
                <w:sz w:val="22"/>
                <w:szCs w:val="22"/>
              </w:rPr>
              <w:t>μL</w:t>
            </w:r>
            <w:proofErr w:type="spellEnd"/>
          </w:p>
        </w:tc>
      </w:tr>
      <w:tr w:rsidR="0013600A" w:rsidRPr="00F13DE1" w14:paraId="6699BB6F" w14:textId="77777777" w:rsidTr="002529A3">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63A3C3DB" w14:textId="77777777" w:rsidR="0013600A" w:rsidRPr="00F13DE1" w:rsidRDefault="0013600A" w:rsidP="002529A3">
            <w:pPr>
              <w:spacing w:line="360" w:lineRule="auto"/>
              <w:rPr>
                <w:i/>
                <w:sz w:val="22"/>
                <w:szCs w:val="22"/>
                <w:lang w:val="en-GB"/>
              </w:rPr>
            </w:pPr>
            <w:proofErr w:type="spellStart"/>
            <w:r w:rsidRPr="00F13DE1">
              <w:rPr>
                <w:i/>
                <w:sz w:val="22"/>
                <w:szCs w:val="22"/>
              </w:rPr>
              <w:t>MultiScibe</w:t>
            </w:r>
            <w:proofErr w:type="spellEnd"/>
            <w:r w:rsidRPr="00F13DE1">
              <w:rPr>
                <w:i/>
                <w:sz w:val="22"/>
                <w:szCs w:val="22"/>
              </w:rPr>
              <w:t xml:space="preserve"> Reverse </w:t>
            </w:r>
            <w:proofErr w:type="spellStart"/>
            <w:r w:rsidRPr="00F13DE1">
              <w:rPr>
                <w:i/>
                <w:sz w:val="22"/>
                <w:szCs w:val="22"/>
              </w:rPr>
              <w:t>transcriptase</w:t>
            </w:r>
            <w:proofErr w:type="spellEnd"/>
          </w:p>
        </w:tc>
        <w:tc>
          <w:tcPr>
            <w:tcW w:w="992" w:type="dxa"/>
          </w:tcPr>
          <w:p w14:paraId="1C9DA398" w14:textId="77777777" w:rsidR="0013600A" w:rsidRPr="00F13DE1" w:rsidRDefault="0013600A" w:rsidP="002529A3">
            <w:pPr>
              <w:spacing w:line="360" w:lineRule="auto"/>
              <w:cnfStyle w:val="000000000000" w:firstRow="0" w:lastRow="0" w:firstColumn="0" w:lastColumn="0" w:oddVBand="0" w:evenVBand="0" w:oddHBand="0" w:evenHBand="0" w:firstRowFirstColumn="0" w:firstRowLastColumn="0" w:lastRowFirstColumn="0" w:lastRowLastColumn="0"/>
              <w:rPr>
                <w:sz w:val="22"/>
                <w:szCs w:val="22"/>
                <w:lang w:val="en-GB"/>
              </w:rPr>
            </w:pPr>
            <w:r w:rsidRPr="00F13DE1">
              <w:rPr>
                <w:sz w:val="22"/>
                <w:szCs w:val="22"/>
              </w:rPr>
              <w:t xml:space="preserve">1 </w:t>
            </w:r>
            <w:proofErr w:type="spellStart"/>
            <w:r w:rsidRPr="00F13DE1">
              <w:rPr>
                <w:sz w:val="22"/>
                <w:szCs w:val="22"/>
              </w:rPr>
              <w:t>μL</w:t>
            </w:r>
            <w:proofErr w:type="spellEnd"/>
          </w:p>
        </w:tc>
      </w:tr>
      <w:tr w:rsidR="0013600A" w:rsidRPr="00F13DE1" w14:paraId="64777E6F" w14:textId="77777777" w:rsidTr="002529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94" w:type="dxa"/>
          </w:tcPr>
          <w:p w14:paraId="32B87A86" w14:textId="77777777" w:rsidR="0013600A" w:rsidRPr="00F13DE1" w:rsidRDefault="0013600A" w:rsidP="002529A3">
            <w:pPr>
              <w:spacing w:line="360" w:lineRule="auto"/>
              <w:rPr>
                <w:sz w:val="22"/>
                <w:szCs w:val="22"/>
                <w:lang w:val="en-GB"/>
              </w:rPr>
            </w:pPr>
            <w:r w:rsidRPr="00F13DE1">
              <w:rPr>
                <w:sz w:val="22"/>
                <w:szCs w:val="22"/>
              </w:rPr>
              <w:t xml:space="preserve">Inhibidor de </w:t>
            </w:r>
            <w:proofErr w:type="spellStart"/>
            <w:r w:rsidRPr="00F13DE1">
              <w:rPr>
                <w:sz w:val="22"/>
                <w:szCs w:val="22"/>
              </w:rPr>
              <w:t>RNasas</w:t>
            </w:r>
            <w:proofErr w:type="spellEnd"/>
          </w:p>
        </w:tc>
        <w:tc>
          <w:tcPr>
            <w:tcW w:w="992" w:type="dxa"/>
          </w:tcPr>
          <w:p w14:paraId="6A41416A" w14:textId="77777777" w:rsidR="0013600A" w:rsidRPr="00F13DE1" w:rsidRDefault="0013600A" w:rsidP="002529A3">
            <w:pPr>
              <w:spacing w:line="360" w:lineRule="auto"/>
              <w:cnfStyle w:val="000000100000" w:firstRow="0" w:lastRow="0" w:firstColumn="0" w:lastColumn="0" w:oddVBand="0" w:evenVBand="0" w:oddHBand="1" w:evenHBand="0" w:firstRowFirstColumn="0" w:firstRowLastColumn="0" w:lastRowFirstColumn="0" w:lastRowLastColumn="0"/>
              <w:rPr>
                <w:sz w:val="22"/>
                <w:szCs w:val="22"/>
                <w:lang w:val="en-GB"/>
              </w:rPr>
            </w:pPr>
            <w:r w:rsidRPr="00F13DE1">
              <w:rPr>
                <w:sz w:val="22"/>
                <w:szCs w:val="22"/>
              </w:rPr>
              <w:t xml:space="preserve">1 </w:t>
            </w:r>
            <w:proofErr w:type="spellStart"/>
            <w:r w:rsidRPr="00F13DE1">
              <w:rPr>
                <w:sz w:val="22"/>
                <w:szCs w:val="22"/>
              </w:rPr>
              <w:t>μL</w:t>
            </w:r>
            <w:proofErr w:type="spellEnd"/>
          </w:p>
        </w:tc>
      </w:tr>
      <w:tr w:rsidR="0013600A" w:rsidRPr="00F13DE1" w14:paraId="3B3996B5" w14:textId="77777777" w:rsidTr="002529A3">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573A5CFD" w14:textId="77777777" w:rsidR="0013600A" w:rsidRPr="00F13DE1" w:rsidRDefault="0013600A" w:rsidP="002529A3">
            <w:pPr>
              <w:spacing w:line="360" w:lineRule="auto"/>
              <w:rPr>
                <w:sz w:val="22"/>
                <w:szCs w:val="22"/>
                <w:lang w:val="en-GB"/>
              </w:rPr>
            </w:pPr>
            <w:r w:rsidRPr="00F13DE1">
              <w:rPr>
                <w:sz w:val="22"/>
                <w:szCs w:val="22"/>
              </w:rPr>
              <w:t>Agua libre RNasa</w:t>
            </w:r>
          </w:p>
        </w:tc>
        <w:tc>
          <w:tcPr>
            <w:tcW w:w="992" w:type="dxa"/>
          </w:tcPr>
          <w:p w14:paraId="750E28A1" w14:textId="77777777" w:rsidR="0013600A" w:rsidRPr="00F13DE1" w:rsidRDefault="0013600A" w:rsidP="002529A3">
            <w:pPr>
              <w:spacing w:line="360" w:lineRule="auto"/>
              <w:cnfStyle w:val="000000000000" w:firstRow="0" w:lastRow="0" w:firstColumn="0" w:lastColumn="0" w:oddVBand="0" w:evenVBand="0" w:oddHBand="0" w:evenHBand="0" w:firstRowFirstColumn="0" w:firstRowLastColumn="0" w:lastRowFirstColumn="0" w:lastRowLastColumn="0"/>
              <w:rPr>
                <w:sz w:val="22"/>
                <w:szCs w:val="22"/>
                <w:lang w:val="en-GB"/>
              </w:rPr>
            </w:pPr>
            <w:r w:rsidRPr="00F13DE1">
              <w:rPr>
                <w:sz w:val="22"/>
                <w:szCs w:val="22"/>
              </w:rPr>
              <w:t xml:space="preserve">3.2 </w:t>
            </w:r>
            <w:proofErr w:type="spellStart"/>
            <w:r w:rsidRPr="00F13DE1">
              <w:rPr>
                <w:sz w:val="22"/>
                <w:szCs w:val="22"/>
              </w:rPr>
              <w:t>μL</w:t>
            </w:r>
            <w:proofErr w:type="spellEnd"/>
          </w:p>
        </w:tc>
      </w:tr>
      <w:tr w:rsidR="0013600A" w:rsidRPr="00F13DE1" w14:paraId="36B60849" w14:textId="77777777" w:rsidTr="002529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94" w:type="dxa"/>
          </w:tcPr>
          <w:p w14:paraId="2B577F16" w14:textId="77777777" w:rsidR="0013600A" w:rsidRPr="00F13DE1" w:rsidRDefault="0013600A" w:rsidP="002529A3">
            <w:pPr>
              <w:spacing w:line="360" w:lineRule="auto"/>
              <w:rPr>
                <w:sz w:val="22"/>
                <w:szCs w:val="22"/>
              </w:rPr>
            </w:pPr>
            <w:r w:rsidRPr="00F13DE1">
              <w:rPr>
                <w:sz w:val="22"/>
                <w:szCs w:val="22"/>
              </w:rPr>
              <w:t>Volumen final por reacción</w:t>
            </w:r>
          </w:p>
        </w:tc>
        <w:tc>
          <w:tcPr>
            <w:tcW w:w="992" w:type="dxa"/>
          </w:tcPr>
          <w:p w14:paraId="56B346F5" w14:textId="77777777" w:rsidR="0013600A" w:rsidRPr="00F13DE1" w:rsidRDefault="0013600A" w:rsidP="002529A3">
            <w:pPr>
              <w:keepNext/>
              <w:spacing w:line="360" w:lineRule="auto"/>
              <w:cnfStyle w:val="000000100000" w:firstRow="0" w:lastRow="0" w:firstColumn="0" w:lastColumn="0" w:oddVBand="0" w:evenVBand="0" w:oddHBand="1" w:evenHBand="0" w:firstRowFirstColumn="0" w:firstRowLastColumn="0" w:lastRowFirstColumn="0" w:lastRowLastColumn="0"/>
              <w:rPr>
                <w:sz w:val="22"/>
                <w:szCs w:val="22"/>
              </w:rPr>
            </w:pPr>
            <w:r w:rsidRPr="00F13DE1">
              <w:rPr>
                <w:sz w:val="22"/>
                <w:szCs w:val="22"/>
              </w:rPr>
              <w:t xml:space="preserve">10 </w:t>
            </w:r>
            <w:proofErr w:type="spellStart"/>
            <w:r w:rsidRPr="00F13DE1">
              <w:rPr>
                <w:sz w:val="22"/>
                <w:szCs w:val="22"/>
              </w:rPr>
              <w:t>μL</w:t>
            </w:r>
            <w:proofErr w:type="spellEnd"/>
          </w:p>
        </w:tc>
      </w:tr>
    </w:tbl>
    <w:p w14:paraId="0068A5DA" w14:textId="77777777" w:rsidR="0013600A" w:rsidRPr="00F13DE1" w:rsidRDefault="0013600A" w:rsidP="0013600A">
      <w:pPr>
        <w:pStyle w:val="Descripcin"/>
        <w:spacing w:line="360" w:lineRule="auto"/>
        <w:jc w:val="center"/>
        <w:rPr>
          <w:rFonts w:ascii="Times New Roman" w:hAnsi="Times New Roman" w:cs="Times New Roman"/>
          <w:b w:val="0"/>
          <w:bCs w:val="0"/>
          <w:sz w:val="22"/>
          <w:szCs w:val="22"/>
        </w:rPr>
      </w:pPr>
      <w:bookmarkStart w:id="133" w:name="_Toc510782495"/>
      <w:bookmarkStart w:id="134" w:name="_Toc510782573"/>
      <w:bookmarkStart w:id="135" w:name="_Toc511233681"/>
      <w:bookmarkStart w:id="136" w:name="_Toc513154261"/>
      <w:bookmarkStart w:id="137" w:name="_Toc513884836"/>
    </w:p>
    <w:p w14:paraId="49AF3AB1" w14:textId="0F522A69" w:rsidR="0013600A" w:rsidRPr="00F13DE1" w:rsidRDefault="0013600A" w:rsidP="0013600A">
      <w:pPr>
        <w:pStyle w:val="Descripcin"/>
        <w:spacing w:line="360" w:lineRule="auto"/>
        <w:jc w:val="center"/>
        <w:rPr>
          <w:rFonts w:ascii="Times New Roman" w:hAnsi="Times New Roman" w:cs="Times New Roman"/>
          <w:b w:val="0"/>
          <w:bCs w:val="0"/>
          <w:i/>
          <w:iCs/>
          <w:sz w:val="22"/>
          <w:szCs w:val="22"/>
        </w:rPr>
      </w:pPr>
      <w:r w:rsidRPr="00F13DE1">
        <w:rPr>
          <w:rFonts w:ascii="Times New Roman" w:hAnsi="Times New Roman" w:cs="Times New Roman"/>
          <w:b w:val="0"/>
          <w:bCs w:val="0"/>
          <w:i/>
          <w:iCs/>
          <w:sz w:val="22"/>
          <w:szCs w:val="22"/>
        </w:rPr>
        <w:t xml:space="preserve">Tabla </w:t>
      </w:r>
      <w:r w:rsidR="00CD4904" w:rsidRPr="00F13DE1">
        <w:rPr>
          <w:rFonts w:ascii="Times New Roman" w:hAnsi="Times New Roman" w:cs="Times New Roman"/>
          <w:b w:val="0"/>
          <w:bCs w:val="0"/>
          <w:i/>
          <w:iCs/>
          <w:sz w:val="22"/>
          <w:szCs w:val="22"/>
        </w:rPr>
        <w:t>3</w:t>
      </w:r>
      <w:r w:rsidRPr="00F13DE1">
        <w:rPr>
          <w:rFonts w:ascii="Times New Roman" w:hAnsi="Times New Roman" w:cs="Times New Roman"/>
          <w:b w:val="0"/>
          <w:bCs w:val="0"/>
          <w:i/>
          <w:iCs/>
          <w:sz w:val="22"/>
          <w:szCs w:val="22"/>
        </w:rPr>
        <w:t xml:space="preserve">: Componentes de la </w:t>
      </w:r>
      <w:proofErr w:type="spellStart"/>
      <w:r w:rsidRPr="00F13DE1">
        <w:rPr>
          <w:rFonts w:ascii="Times New Roman" w:hAnsi="Times New Roman" w:cs="Times New Roman"/>
          <w:b w:val="0"/>
          <w:bCs w:val="0"/>
          <w:i/>
          <w:iCs/>
          <w:sz w:val="22"/>
          <w:szCs w:val="22"/>
        </w:rPr>
        <w:t>mix</w:t>
      </w:r>
      <w:proofErr w:type="spellEnd"/>
      <w:r w:rsidRPr="00F13DE1">
        <w:rPr>
          <w:rFonts w:ascii="Times New Roman" w:hAnsi="Times New Roman" w:cs="Times New Roman"/>
          <w:b w:val="0"/>
          <w:bCs w:val="0"/>
          <w:i/>
          <w:iCs/>
          <w:sz w:val="22"/>
          <w:szCs w:val="22"/>
        </w:rPr>
        <w:t xml:space="preserve"> de </w:t>
      </w:r>
      <w:proofErr w:type="spellStart"/>
      <w:r w:rsidRPr="00F13DE1">
        <w:rPr>
          <w:rFonts w:ascii="Times New Roman" w:hAnsi="Times New Roman" w:cs="Times New Roman"/>
          <w:b w:val="0"/>
          <w:bCs w:val="0"/>
          <w:i/>
          <w:iCs/>
          <w:sz w:val="22"/>
          <w:szCs w:val="22"/>
        </w:rPr>
        <w:t>retrotranscripción</w:t>
      </w:r>
      <w:proofErr w:type="spellEnd"/>
      <w:r w:rsidRPr="00F13DE1">
        <w:rPr>
          <w:rFonts w:ascii="Times New Roman" w:hAnsi="Times New Roman" w:cs="Times New Roman"/>
          <w:b w:val="0"/>
          <w:bCs w:val="0"/>
          <w:i/>
          <w:iCs/>
          <w:sz w:val="22"/>
          <w:szCs w:val="22"/>
        </w:rPr>
        <w:t>.</w:t>
      </w:r>
      <w:bookmarkEnd w:id="133"/>
      <w:bookmarkEnd w:id="134"/>
      <w:bookmarkEnd w:id="135"/>
      <w:bookmarkEnd w:id="136"/>
      <w:bookmarkEnd w:id="137"/>
    </w:p>
    <w:p w14:paraId="626B6F5E" w14:textId="77777777" w:rsidR="0013600A" w:rsidRPr="00F13DE1" w:rsidRDefault="0013600A" w:rsidP="00153EBC">
      <w:pPr>
        <w:pStyle w:val="Prrafodelista"/>
        <w:numPr>
          <w:ilvl w:val="0"/>
          <w:numId w:val="8"/>
        </w:numPr>
        <w:spacing w:line="360" w:lineRule="auto"/>
        <w:jc w:val="both"/>
        <w:rPr>
          <w:rFonts w:ascii="Times New Roman" w:hAnsi="Times New Roman" w:cs="Times New Roman"/>
        </w:rPr>
      </w:pPr>
      <w:r w:rsidRPr="00F13DE1">
        <w:rPr>
          <w:rFonts w:ascii="Times New Roman" w:hAnsi="Times New Roman" w:cs="Times New Roman"/>
        </w:rPr>
        <w:t>Mezclar suavemente y dejar sobre hielo.</w:t>
      </w:r>
    </w:p>
    <w:p w14:paraId="4E9C53EC" w14:textId="77777777" w:rsidR="0013600A" w:rsidRPr="00F13DE1" w:rsidRDefault="0013600A" w:rsidP="00153EBC">
      <w:pPr>
        <w:pStyle w:val="Prrafodelista"/>
        <w:numPr>
          <w:ilvl w:val="0"/>
          <w:numId w:val="8"/>
        </w:numPr>
        <w:spacing w:line="360" w:lineRule="auto"/>
        <w:jc w:val="both"/>
        <w:rPr>
          <w:rFonts w:ascii="Times New Roman" w:hAnsi="Times New Roman" w:cs="Times New Roman"/>
        </w:rPr>
      </w:pPr>
      <w:r w:rsidRPr="00F13DE1">
        <w:rPr>
          <w:rFonts w:ascii="Times New Roman" w:hAnsi="Times New Roman" w:cs="Times New Roman"/>
        </w:rPr>
        <w:lastRenderedPageBreak/>
        <w:t xml:space="preserve">Preparar la reacción de la </w:t>
      </w:r>
      <w:proofErr w:type="spellStart"/>
      <w:r w:rsidRPr="00F13DE1">
        <w:rPr>
          <w:rFonts w:ascii="Times New Roman" w:hAnsi="Times New Roman" w:cs="Times New Roman"/>
        </w:rPr>
        <w:t>retrotranscipción</w:t>
      </w:r>
      <w:proofErr w:type="spellEnd"/>
      <w:r w:rsidRPr="00F13DE1">
        <w:rPr>
          <w:rFonts w:ascii="Times New Roman" w:hAnsi="Times New Roman" w:cs="Times New Roman"/>
        </w:rPr>
        <w:t xml:space="preserve">: </w:t>
      </w:r>
    </w:p>
    <w:p w14:paraId="5E4C585A" w14:textId="77777777" w:rsidR="0013600A" w:rsidRPr="00F13DE1" w:rsidRDefault="0013600A" w:rsidP="0013600A">
      <w:pPr>
        <w:spacing w:line="360" w:lineRule="auto"/>
        <w:ind w:left="360"/>
        <w:rPr>
          <w:sz w:val="22"/>
          <w:szCs w:val="22"/>
        </w:rPr>
      </w:pPr>
      <w:r w:rsidRPr="00F13DE1">
        <w:rPr>
          <w:color w:val="000000"/>
          <w:sz w:val="22"/>
          <w:szCs w:val="22"/>
        </w:rPr>
        <w:t xml:space="preserve">- </w:t>
      </w:r>
      <w:r w:rsidRPr="00F13DE1">
        <w:rPr>
          <w:sz w:val="22"/>
          <w:szCs w:val="22"/>
        </w:rPr>
        <w:t xml:space="preserve">Pipetear 9 </w:t>
      </w:r>
      <w:proofErr w:type="spellStart"/>
      <w:r w:rsidRPr="00F13DE1">
        <w:rPr>
          <w:sz w:val="22"/>
          <w:szCs w:val="22"/>
        </w:rPr>
        <w:t>μL</w:t>
      </w:r>
      <w:proofErr w:type="spellEnd"/>
      <w:r w:rsidRPr="00F13DE1">
        <w:rPr>
          <w:sz w:val="22"/>
          <w:szCs w:val="22"/>
        </w:rPr>
        <w:t xml:space="preserve"> de 2X RT </w:t>
      </w:r>
      <w:r w:rsidRPr="00F13DE1">
        <w:rPr>
          <w:i/>
          <w:sz w:val="22"/>
          <w:szCs w:val="22"/>
        </w:rPr>
        <w:t>Master</w:t>
      </w:r>
      <w:r w:rsidRPr="00F13DE1">
        <w:rPr>
          <w:sz w:val="22"/>
          <w:szCs w:val="22"/>
        </w:rPr>
        <w:t xml:space="preserve"> </w:t>
      </w:r>
      <w:proofErr w:type="spellStart"/>
      <w:r w:rsidRPr="00F13DE1">
        <w:rPr>
          <w:i/>
          <w:sz w:val="22"/>
          <w:szCs w:val="22"/>
        </w:rPr>
        <w:t>Mix</w:t>
      </w:r>
      <w:proofErr w:type="spellEnd"/>
      <w:r w:rsidRPr="00F13DE1">
        <w:rPr>
          <w:sz w:val="22"/>
          <w:szCs w:val="22"/>
        </w:rPr>
        <w:t xml:space="preserve"> en cada pocillo que vayamos a usar de la placa de 96 pocillos. </w:t>
      </w:r>
    </w:p>
    <w:p w14:paraId="31E669CF" w14:textId="77777777" w:rsidR="0013600A" w:rsidRPr="00F13DE1" w:rsidRDefault="0013600A" w:rsidP="0013600A">
      <w:pPr>
        <w:spacing w:line="360" w:lineRule="auto"/>
        <w:ind w:left="360"/>
        <w:rPr>
          <w:sz w:val="22"/>
          <w:szCs w:val="22"/>
        </w:rPr>
      </w:pPr>
      <w:r w:rsidRPr="00F13DE1">
        <w:rPr>
          <w:sz w:val="22"/>
          <w:szCs w:val="22"/>
        </w:rPr>
        <w:t xml:space="preserve">- Añadir 1 </w:t>
      </w:r>
      <w:proofErr w:type="spellStart"/>
      <w:r w:rsidRPr="00F13DE1">
        <w:rPr>
          <w:sz w:val="22"/>
          <w:szCs w:val="22"/>
        </w:rPr>
        <w:t>μL</w:t>
      </w:r>
      <w:proofErr w:type="spellEnd"/>
      <w:r w:rsidRPr="00F13DE1">
        <w:rPr>
          <w:sz w:val="22"/>
          <w:szCs w:val="22"/>
        </w:rPr>
        <w:t xml:space="preserve"> de RNA de nuestras muestras.</w:t>
      </w:r>
    </w:p>
    <w:p w14:paraId="6F76005D" w14:textId="77777777" w:rsidR="0013600A" w:rsidRPr="00F13DE1" w:rsidRDefault="0013600A" w:rsidP="00153EBC">
      <w:pPr>
        <w:pStyle w:val="Prrafodelista"/>
        <w:numPr>
          <w:ilvl w:val="0"/>
          <w:numId w:val="8"/>
        </w:numPr>
        <w:spacing w:line="360" w:lineRule="auto"/>
        <w:jc w:val="both"/>
        <w:rPr>
          <w:rFonts w:ascii="Times New Roman" w:hAnsi="Times New Roman" w:cs="Times New Roman"/>
          <w:color w:val="000000"/>
        </w:rPr>
      </w:pPr>
      <w:r w:rsidRPr="00F13DE1">
        <w:rPr>
          <w:rFonts w:ascii="Times New Roman" w:hAnsi="Times New Roman" w:cs="Times New Roman"/>
        </w:rPr>
        <w:t>Centrifugar la placa para eliminar las posibles burbujas de aire que puedan quedar en los pocillos.</w:t>
      </w:r>
    </w:p>
    <w:p w14:paraId="1CF8EBA5" w14:textId="77777777" w:rsidR="0013600A" w:rsidRPr="00F13DE1" w:rsidRDefault="0013600A" w:rsidP="00153EBC">
      <w:pPr>
        <w:pStyle w:val="Prrafodelista"/>
        <w:numPr>
          <w:ilvl w:val="0"/>
          <w:numId w:val="8"/>
        </w:numPr>
        <w:spacing w:line="360" w:lineRule="auto"/>
        <w:jc w:val="both"/>
        <w:rPr>
          <w:rFonts w:ascii="Times New Roman" w:hAnsi="Times New Roman" w:cs="Times New Roman"/>
          <w:color w:val="000000"/>
        </w:rPr>
      </w:pPr>
      <w:r w:rsidRPr="00F13DE1">
        <w:rPr>
          <w:rFonts w:ascii="Times New Roman" w:hAnsi="Times New Roman" w:cs="Times New Roman"/>
        </w:rPr>
        <w:t xml:space="preserve">Llevar al termociclador, el perfil de temperaturas será: </w:t>
      </w:r>
    </w:p>
    <w:p w14:paraId="1474D629" w14:textId="77777777" w:rsidR="0013600A" w:rsidRPr="00F13DE1" w:rsidRDefault="0013600A" w:rsidP="0013600A">
      <w:pPr>
        <w:spacing w:line="360" w:lineRule="auto"/>
        <w:jc w:val="center"/>
        <w:rPr>
          <w:sz w:val="22"/>
          <w:szCs w:val="22"/>
        </w:rPr>
      </w:pPr>
      <w:r w:rsidRPr="00F13DE1">
        <w:rPr>
          <w:sz w:val="22"/>
          <w:szCs w:val="22"/>
        </w:rPr>
        <w:t>25⁰C 10 min; 37⁰C 120 min; 85⁰C 5 min; 4⁰C ∞</w:t>
      </w:r>
    </w:p>
    <w:p w14:paraId="6148A5BB" w14:textId="6B320C48" w:rsidR="0013600A" w:rsidRPr="00F13DE1" w:rsidRDefault="0013600A" w:rsidP="00106760">
      <w:pPr>
        <w:pStyle w:val="elisa"/>
        <w:rPr>
          <w:rFonts w:cs="Times New Roman"/>
          <w:b/>
          <w:bCs/>
          <w:szCs w:val="22"/>
        </w:rPr>
      </w:pPr>
      <w:bookmarkStart w:id="138" w:name="_Toc488338448"/>
      <w:bookmarkStart w:id="139" w:name="_Toc499829604"/>
      <w:bookmarkStart w:id="140" w:name="_Toc516227839"/>
      <w:bookmarkStart w:id="141" w:name="_Toc13150662"/>
      <w:r w:rsidRPr="00F13DE1">
        <w:rPr>
          <w:rFonts w:cs="Times New Roman"/>
          <w:b/>
          <w:bCs/>
          <w:szCs w:val="22"/>
        </w:rPr>
        <w:t>Amplificación cuantitativa del RNA (PCR) a tiempo real</w:t>
      </w:r>
      <w:bookmarkEnd w:id="138"/>
      <w:bookmarkEnd w:id="139"/>
      <w:bookmarkEnd w:id="140"/>
      <w:bookmarkEnd w:id="141"/>
    </w:p>
    <w:p w14:paraId="3B0AD1AC" w14:textId="77777777" w:rsidR="0013600A" w:rsidRPr="00F13DE1" w:rsidRDefault="0013600A" w:rsidP="0013600A">
      <w:pPr>
        <w:spacing w:line="360" w:lineRule="auto"/>
        <w:jc w:val="both"/>
        <w:rPr>
          <w:sz w:val="22"/>
          <w:szCs w:val="22"/>
        </w:rPr>
      </w:pPr>
      <w:r w:rsidRPr="00F13DE1">
        <w:rPr>
          <w:sz w:val="22"/>
          <w:szCs w:val="22"/>
        </w:rPr>
        <w:t xml:space="preserve">Una vez sintetizado el </w:t>
      </w:r>
      <w:proofErr w:type="spellStart"/>
      <w:r w:rsidRPr="00F13DE1">
        <w:rPr>
          <w:sz w:val="22"/>
          <w:szCs w:val="22"/>
        </w:rPr>
        <w:t>cDNA</w:t>
      </w:r>
      <w:proofErr w:type="spellEnd"/>
      <w:r w:rsidRPr="00F13DE1">
        <w:rPr>
          <w:sz w:val="22"/>
          <w:szCs w:val="22"/>
        </w:rPr>
        <w:t xml:space="preserve"> (mediante la RT), lo amplificamos por medio de la PCR a tiempo real (llamada también PCR cuantitativa). Este método permite amplificar de forma selectiva secuencias específicas de DNA. </w:t>
      </w:r>
    </w:p>
    <w:p w14:paraId="291A8C0D" w14:textId="77777777" w:rsidR="0013600A" w:rsidRPr="00F13DE1" w:rsidRDefault="0013600A" w:rsidP="0013600A">
      <w:pPr>
        <w:spacing w:line="360" w:lineRule="auto"/>
        <w:jc w:val="both"/>
        <w:rPr>
          <w:sz w:val="22"/>
          <w:szCs w:val="22"/>
        </w:rPr>
      </w:pPr>
      <w:r w:rsidRPr="00F13DE1">
        <w:rPr>
          <w:sz w:val="22"/>
          <w:szCs w:val="22"/>
        </w:rPr>
        <w:t xml:space="preserve">El método se basa en la síntesis de una hebra complementaria de DNA, utilizando una cadena simple como molde. La PCR utiliza dos fragmentos cortos de DNA (oligonucleótidos) como cebadores de la síntesis. Estos cebadores o </w:t>
      </w:r>
      <w:proofErr w:type="spellStart"/>
      <w:r w:rsidRPr="00F13DE1">
        <w:rPr>
          <w:i/>
          <w:iCs/>
          <w:sz w:val="22"/>
          <w:szCs w:val="22"/>
        </w:rPr>
        <w:t>primers</w:t>
      </w:r>
      <w:proofErr w:type="spellEnd"/>
      <w:r w:rsidRPr="00F13DE1">
        <w:rPr>
          <w:sz w:val="22"/>
          <w:szCs w:val="22"/>
        </w:rPr>
        <w:t xml:space="preserve"> se unen específicamente a secuencias que flanquean la región a amplificar, uno en cada una de las cadenas del DNA. </w:t>
      </w:r>
    </w:p>
    <w:p w14:paraId="7A7B9D05" w14:textId="77777777" w:rsidR="0013600A" w:rsidRPr="00F13DE1" w:rsidRDefault="0013600A" w:rsidP="0013600A">
      <w:pPr>
        <w:spacing w:line="360" w:lineRule="auto"/>
        <w:jc w:val="both"/>
        <w:rPr>
          <w:sz w:val="22"/>
          <w:szCs w:val="22"/>
        </w:rPr>
      </w:pPr>
      <w:r w:rsidRPr="00F13DE1">
        <w:rPr>
          <w:sz w:val="22"/>
          <w:szCs w:val="22"/>
        </w:rPr>
        <w:t xml:space="preserve">Los requerimientos de la reacción son: </w:t>
      </w:r>
      <w:proofErr w:type="spellStart"/>
      <w:r w:rsidRPr="00F13DE1">
        <w:rPr>
          <w:sz w:val="22"/>
          <w:szCs w:val="22"/>
        </w:rPr>
        <w:t>deoxinucleótidos</w:t>
      </w:r>
      <w:proofErr w:type="spellEnd"/>
      <w:r w:rsidRPr="00F13DE1">
        <w:rPr>
          <w:sz w:val="22"/>
          <w:szCs w:val="22"/>
        </w:rPr>
        <w:t xml:space="preserve"> (</w:t>
      </w:r>
      <w:proofErr w:type="spellStart"/>
      <w:r w:rsidRPr="00F13DE1">
        <w:rPr>
          <w:sz w:val="22"/>
          <w:szCs w:val="22"/>
        </w:rPr>
        <w:t>dNTPs</w:t>
      </w:r>
      <w:proofErr w:type="spellEnd"/>
      <w:r w:rsidRPr="00F13DE1">
        <w:rPr>
          <w:sz w:val="22"/>
          <w:szCs w:val="22"/>
        </w:rPr>
        <w:t>) que proporcionan tanto la energía como las unidades de la síntesis, una polimerasa de DNA, cebadores, el DNA molde y un tampón que contenga magnesio.</w:t>
      </w:r>
    </w:p>
    <w:p w14:paraId="7343C1E6" w14:textId="77777777" w:rsidR="0013600A" w:rsidRPr="00F13DE1" w:rsidRDefault="0013600A" w:rsidP="0013600A">
      <w:pPr>
        <w:spacing w:line="360" w:lineRule="auto"/>
        <w:jc w:val="both"/>
        <w:rPr>
          <w:sz w:val="22"/>
          <w:szCs w:val="22"/>
        </w:rPr>
      </w:pPr>
      <w:r w:rsidRPr="00F13DE1">
        <w:rPr>
          <w:sz w:val="22"/>
          <w:szCs w:val="22"/>
        </w:rPr>
        <w:t xml:space="preserve">El proceso se desarrolla en tres pasos que se repiten sucesivas veces, según el gen a amplificar: </w:t>
      </w:r>
    </w:p>
    <w:p w14:paraId="097282C7" w14:textId="77777777" w:rsidR="0013600A" w:rsidRPr="00F13DE1" w:rsidRDefault="0013600A" w:rsidP="0013600A">
      <w:pPr>
        <w:spacing w:line="360" w:lineRule="auto"/>
        <w:jc w:val="both"/>
        <w:rPr>
          <w:sz w:val="22"/>
          <w:szCs w:val="22"/>
        </w:rPr>
      </w:pPr>
      <w:r w:rsidRPr="00F13DE1">
        <w:rPr>
          <w:sz w:val="22"/>
          <w:szCs w:val="22"/>
        </w:rPr>
        <w:t xml:space="preserve">- Desnaturalización: separación de las cadenas complementarias del DNA. </w:t>
      </w:r>
    </w:p>
    <w:p w14:paraId="090FC744" w14:textId="77777777" w:rsidR="0013600A" w:rsidRPr="00F13DE1" w:rsidRDefault="0013600A" w:rsidP="0013600A">
      <w:pPr>
        <w:spacing w:line="360" w:lineRule="auto"/>
        <w:jc w:val="both"/>
        <w:rPr>
          <w:sz w:val="22"/>
          <w:szCs w:val="22"/>
        </w:rPr>
      </w:pPr>
      <w:r w:rsidRPr="00F13DE1">
        <w:rPr>
          <w:sz w:val="22"/>
          <w:szCs w:val="22"/>
        </w:rPr>
        <w:t xml:space="preserve">- Unión o </w:t>
      </w:r>
      <w:proofErr w:type="spellStart"/>
      <w:r w:rsidRPr="00F13DE1">
        <w:rPr>
          <w:i/>
          <w:iCs/>
          <w:sz w:val="22"/>
          <w:szCs w:val="22"/>
        </w:rPr>
        <w:t>annealing</w:t>
      </w:r>
      <w:proofErr w:type="spellEnd"/>
      <w:r w:rsidRPr="00F13DE1">
        <w:rPr>
          <w:sz w:val="22"/>
          <w:szCs w:val="22"/>
        </w:rPr>
        <w:t xml:space="preserve">: unión de los cebadores específicos a sus secuencias complementarias. La temperatura de unión es característica de cada pareja de cebadores. </w:t>
      </w:r>
    </w:p>
    <w:p w14:paraId="3D5C2D4E" w14:textId="77777777" w:rsidR="0013600A" w:rsidRPr="00F13DE1" w:rsidRDefault="0013600A" w:rsidP="0013600A">
      <w:pPr>
        <w:spacing w:line="360" w:lineRule="auto"/>
        <w:jc w:val="both"/>
        <w:rPr>
          <w:sz w:val="22"/>
          <w:szCs w:val="22"/>
        </w:rPr>
      </w:pPr>
      <w:r w:rsidRPr="00F13DE1">
        <w:rPr>
          <w:sz w:val="22"/>
          <w:szCs w:val="22"/>
        </w:rPr>
        <w:t>- Extensión: síntesis de la hebra complementaria a partir del respectivo cebador.</w:t>
      </w:r>
    </w:p>
    <w:p w14:paraId="1442EC9E" w14:textId="77777777" w:rsidR="0013600A" w:rsidRPr="00F13DE1" w:rsidRDefault="0013600A" w:rsidP="0013600A">
      <w:pPr>
        <w:spacing w:line="360" w:lineRule="auto"/>
        <w:jc w:val="both"/>
        <w:rPr>
          <w:sz w:val="22"/>
          <w:szCs w:val="22"/>
        </w:rPr>
      </w:pPr>
      <w:r w:rsidRPr="00F13DE1">
        <w:rPr>
          <w:sz w:val="22"/>
          <w:szCs w:val="22"/>
        </w:rPr>
        <w:t xml:space="preserve">La repetición de este ciclo un determinado número de veces produce un aumento exponencial de la cantidad de la región diana del DNA, que viene dado por la expresión </w:t>
      </w:r>
      <w:r w:rsidRPr="00F13DE1">
        <w:rPr>
          <w:sz w:val="22"/>
          <w:szCs w:val="22"/>
        </w:rPr>
        <w:lastRenderedPageBreak/>
        <w:t>2n (siendo n el número de ciclos) hasta que se llega a un punto en que disminuye la eficiencia de la enzima, y la reacción deja de ser exponencial.</w:t>
      </w:r>
    </w:p>
    <w:p w14:paraId="667C36B9" w14:textId="77777777" w:rsidR="0013600A" w:rsidRPr="00F13DE1" w:rsidRDefault="0013600A" w:rsidP="00153EBC">
      <w:pPr>
        <w:pStyle w:val="Ttulo5"/>
        <w:numPr>
          <w:ilvl w:val="0"/>
          <w:numId w:val="3"/>
        </w:numPr>
        <w:tabs>
          <w:tab w:val="num" w:pos="851"/>
        </w:tabs>
        <w:spacing w:before="0" w:after="240"/>
        <w:ind w:left="851" w:hanging="425"/>
        <w:contextualSpacing/>
        <w:jc w:val="both"/>
        <w:rPr>
          <w:rFonts w:ascii="Times New Roman" w:hAnsi="Times New Roman" w:cs="Times New Roman"/>
          <w:b w:val="0"/>
          <w:bCs w:val="0"/>
        </w:rPr>
      </w:pPr>
      <w:bookmarkStart w:id="142" w:name="_Toc488338449"/>
      <w:r w:rsidRPr="00F13DE1">
        <w:rPr>
          <w:rStyle w:val="nfasis"/>
          <w:rFonts w:ascii="Times New Roman" w:hAnsi="Times New Roman" w:cs="Times New Roman"/>
          <w:b/>
          <w:bCs/>
        </w:rPr>
        <w:t>Fundamento</w:t>
      </w:r>
      <w:bookmarkEnd w:id="142"/>
      <w:r w:rsidRPr="00F13DE1">
        <w:rPr>
          <w:rFonts w:ascii="Times New Roman" w:hAnsi="Times New Roman" w:cs="Times New Roman"/>
          <w:b w:val="0"/>
          <w:bCs w:val="0"/>
        </w:rPr>
        <w:t xml:space="preserve"> </w:t>
      </w:r>
    </w:p>
    <w:p w14:paraId="464C426E" w14:textId="77777777" w:rsidR="0013600A" w:rsidRPr="00F13DE1" w:rsidRDefault="0013600A" w:rsidP="0013600A">
      <w:pPr>
        <w:spacing w:line="360" w:lineRule="auto"/>
        <w:jc w:val="both"/>
        <w:rPr>
          <w:sz w:val="22"/>
          <w:szCs w:val="22"/>
        </w:rPr>
      </w:pPr>
      <w:r w:rsidRPr="00F13DE1">
        <w:rPr>
          <w:sz w:val="22"/>
          <w:szCs w:val="22"/>
        </w:rPr>
        <w:t xml:space="preserve">La reacción en cadena de la polimerasa en tiempo real (RT-PCR) es una variante de la PCR estándar, que permite ver y analizar a tiempo real la amplificación del DNA molde. </w:t>
      </w:r>
    </w:p>
    <w:p w14:paraId="769D4D06" w14:textId="77777777" w:rsidR="0013600A" w:rsidRPr="00F13DE1" w:rsidRDefault="0013600A" w:rsidP="0013600A">
      <w:pPr>
        <w:spacing w:line="360" w:lineRule="auto"/>
        <w:jc w:val="both"/>
        <w:rPr>
          <w:sz w:val="22"/>
          <w:szCs w:val="22"/>
        </w:rPr>
      </w:pPr>
      <w:r w:rsidRPr="00F13DE1">
        <w:rPr>
          <w:sz w:val="22"/>
          <w:szCs w:val="22"/>
        </w:rPr>
        <w:t xml:space="preserve">La sustancia fluorescente utilizada en nuestros experimentos es </w:t>
      </w:r>
      <w:r w:rsidRPr="00F13DE1">
        <w:rPr>
          <w:i/>
          <w:sz w:val="22"/>
          <w:szCs w:val="22"/>
        </w:rPr>
        <w:t>SYBR Green I</w:t>
      </w:r>
      <w:r w:rsidRPr="00F13DE1">
        <w:rPr>
          <w:sz w:val="22"/>
          <w:szCs w:val="22"/>
        </w:rPr>
        <w:t xml:space="preserve">, el cual se une al DNA y emite fluorescencia si las dos hebras complementarias de DNA están unidas. </w:t>
      </w:r>
    </w:p>
    <w:p w14:paraId="0BA0E1EF" w14:textId="77777777" w:rsidR="0013600A" w:rsidRPr="00F13DE1" w:rsidRDefault="0013600A" w:rsidP="0013600A">
      <w:pPr>
        <w:spacing w:line="360" w:lineRule="auto"/>
        <w:jc w:val="both"/>
        <w:rPr>
          <w:sz w:val="22"/>
          <w:szCs w:val="22"/>
        </w:rPr>
      </w:pPr>
      <w:r w:rsidRPr="00F13DE1">
        <w:rPr>
          <w:sz w:val="22"/>
          <w:szCs w:val="22"/>
        </w:rPr>
        <w:t>En el caso de la PCR cuantitativa, el parámetro de medida de la expresión de un determinado gen no es la fluorescencia, sino el ciclo en el que la amplificación comienza a ser exponencial. Este ciclo se denomina ciclo umbral (“</w:t>
      </w:r>
      <w:proofErr w:type="spellStart"/>
      <w:r w:rsidRPr="00F13DE1">
        <w:rPr>
          <w:i/>
          <w:iCs/>
          <w:sz w:val="22"/>
          <w:szCs w:val="22"/>
        </w:rPr>
        <w:t>threshold</w:t>
      </w:r>
      <w:proofErr w:type="spellEnd"/>
      <w:r w:rsidRPr="00F13DE1">
        <w:rPr>
          <w:i/>
          <w:iCs/>
          <w:sz w:val="22"/>
          <w:szCs w:val="22"/>
        </w:rPr>
        <w:t xml:space="preserve"> </w:t>
      </w:r>
      <w:proofErr w:type="spellStart"/>
      <w:r w:rsidRPr="00F13DE1">
        <w:rPr>
          <w:i/>
          <w:iCs/>
          <w:sz w:val="22"/>
          <w:szCs w:val="22"/>
        </w:rPr>
        <w:t>cycle</w:t>
      </w:r>
      <w:proofErr w:type="spellEnd"/>
      <w:r w:rsidRPr="00F13DE1">
        <w:rPr>
          <w:sz w:val="22"/>
          <w:szCs w:val="22"/>
        </w:rPr>
        <w:t xml:space="preserve">”, </w:t>
      </w:r>
      <w:proofErr w:type="spellStart"/>
      <w:r w:rsidRPr="00F13DE1">
        <w:rPr>
          <w:i/>
          <w:iCs/>
          <w:sz w:val="22"/>
          <w:szCs w:val="22"/>
        </w:rPr>
        <w:t>Ct</w:t>
      </w:r>
      <w:proofErr w:type="spellEnd"/>
      <w:r w:rsidRPr="00F13DE1">
        <w:rPr>
          <w:sz w:val="22"/>
          <w:szCs w:val="22"/>
        </w:rPr>
        <w:t xml:space="preserve">), pues es a partir del cual la amplificación empieza a ser realmente apreciable. De este modo, los valores de ciclo umbral decrecerán linealmente conforme aumenta la cantidad de </w:t>
      </w:r>
      <w:proofErr w:type="spellStart"/>
      <w:r w:rsidRPr="00F13DE1">
        <w:rPr>
          <w:sz w:val="22"/>
          <w:szCs w:val="22"/>
        </w:rPr>
        <w:t>cDNA</w:t>
      </w:r>
      <w:proofErr w:type="spellEnd"/>
      <w:r w:rsidRPr="00F13DE1">
        <w:rPr>
          <w:sz w:val="22"/>
          <w:szCs w:val="22"/>
        </w:rPr>
        <w:t xml:space="preserve"> de partida, puesto que cuanto más copias de mRNA de partida del gen estudiado haya, más </w:t>
      </w:r>
      <w:proofErr w:type="spellStart"/>
      <w:r w:rsidRPr="00F13DE1">
        <w:rPr>
          <w:sz w:val="22"/>
          <w:szCs w:val="22"/>
        </w:rPr>
        <w:t>cDNA</w:t>
      </w:r>
      <w:proofErr w:type="spellEnd"/>
      <w:r w:rsidRPr="00F13DE1">
        <w:rPr>
          <w:sz w:val="22"/>
          <w:szCs w:val="22"/>
        </w:rPr>
        <w:t xml:space="preserve"> se obtendrá en la </w:t>
      </w:r>
      <w:proofErr w:type="spellStart"/>
      <w:r w:rsidRPr="00F13DE1">
        <w:rPr>
          <w:sz w:val="22"/>
          <w:szCs w:val="22"/>
        </w:rPr>
        <w:t>retrotranscripción</w:t>
      </w:r>
      <w:proofErr w:type="spellEnd"/>
      <w:r w:rsidRPr="00F13DE1">
        <w:rPr>
          <w:sz w:val="22"/>
          <w:szCs w:val="22"/>
        </w:rPr>
        <w:t xml:space="preserve">, y antes comenzará la amplificación a ser </w:t>
      </w:r>
      <w:r w:rsidRPr="00F13DE1">
        <w:rPr>
          <w:noProof/>
          <w:sz w:val="22"/>
          <w:szCs w:val="22"/>
        </w:rPr>
        <w:drawing>
          <wp:anchor distT="0" distB="0" distL="114300" distR="114300" simplePos="0" relativeHeight="251707392" behindDoc="1" locked="0" layoutInCell="1" allowOverlap="1" wp14:anchorId="131B198F" wp14:editId="11B04590">
            <wp:simplePos x="0" y="0"/>
            <wp:positionH relativeFrom="column">
              <wp:posOffset>73025</wp:posOffset>
            </wp:positionH>
            <wp:positionV relativeFrom="paragraph">
              <wp:posOffset>503256</wp:posOffset>
            </wp:positionV>
            <wp:extent cx="4897120" cy="3046095"/>
            <wp:effectExtent l="0" t="0" r="5080" b="1905"/>
            <wp:wrapTight wrapText="bothSides">
              <wp:wrapPolygon edited="0">
                <wp:start x="0" y="0"/>
                <wp:lineTo x="0" y="21523"/>
                <wp:lineTo x="21566" y="21523"/>
                <wp:lineTo x="21566" y="0"/>
                <wp:lineTo x="0" y="0"/>
              </wp:wrapPolygon>
            </wp:wrapTight>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2019-06-27 a las 12.34.24.png"/>
                    <pic:cNvPicPr/>
                  </pic:nvPicPr>
                  <pic:blipFill>
                    <a:blip r:embed="rId51">
                      <a:extLst>
                        <a:ext uri="{28A0092B-C50C-407E-A947-70E740481C1C}">
                          <a14:useLocalDpi xmlns:a14="http://schemas.microsoft.com/office/drawing/2010/main" val="0"/>
                        </a:ext>
                      </a:extLst>
                    </a:blip>
                    <a:stretch>
                      <a:fillRect/>
                    </a:stretch>
                  </pic:blipFill>
                  <pic:spPr>
                    <a:xfrm>
                      <a:off x="0" y="0"/>
                      <a:ext cx="4897120" cy="3046095"/>
                    </a:xfrm>
                    <a:prstGeom prst="rect">
                      <a:avLst/>
                    </a:prstGeom>
                  </pic:spPr>
                </pic:pic>
              </a:graphicData>
            </a:graphic>
            <wp14:sizeRelH relativeFrom="page">
              <wp14:pctWidth>0</wp14:pctWidth>
            </wp14:sizeRelH>
            <wp14:sizeRelV relativeFrom="page">
              <wp14:pctHeight>0</wp14:pctHeight>
            </wp14:sizeRelV>
          </wp:anchor>
        </w:drawing>
      </w:r>
      <w:r w:rsidRPr="00F13DE1">
        <w:rPr>
          <w:sz w:val="22"/>
          <w:szCs w:val="22"/>
        </w:rPr>
        <w:t>exponencial, tal y como se ve en la figura 4.</w:t>
      </w:r>
    </w:p>
    <w:p w14:paraId="36083FF4" w14:textId="77777777" w:rsidR="0013600A" w:rsidRPr="00F13DE1" w:rsidRDefault="0013600A" w:rsidP="0013600A">
      <w:pPr>
        <w:pStyle w:val="Descripcin"/>
        <w:spacing w:line="360" w:lineRule="auto"/>
        <w:jc w:val="center"/>
        <w:rPr>
          <w:rFonts w:ascii="Times New Roman" w:hAnsi="Times New Roman" w:cs="Times New Roman"/>
          <w:b w:val="0"/>
          <w:bCs w:val="0"/>
          <w:i/>
          <w:iCs/>
          <w:sz w:val="22"/>
          <w:szCs w:val="22"/>
        </w:rPr>
      </w:pPr>
      <w:bookmarkStart w:id="143" w:name="_Toc509297142"/>
      <w:bookmarkStart w:id="144" w:name="_Toc510782496"/>
      <w:bookmarkStart w:id="145" w:name="_Toc510782574"/>
      <w:bookmarkStart w:id="146" w:name="_Toc511233682"/>
      <w:bookmarkStart w:id="147" w:name="_Toc513154262"/>
      <w:bookmarkStart w:id="148" w:name="_Toc513884837"/>
      <w:r w:rsidRPr="00F13DE1">
        <w:rPr>
          <w:rFonts w:ascii="Times New Roman" w:hAnsi="Times New Roman" w:cs="Times New Roman"/>
          <w:b w:val="0"/>
          <w:bCs w:val="0"/>
          <w:i/>
          <w:iCs/>
          <w:color w:val="FF0000"/>
          <w:sz w:val="22"/>
          <w:szCs w:val="22"/>
        </w:rPr>
        <w:t xml:space="preserve">Figura 4: </w:t>
      </w:r>
      <w:r w:rsidRPr="00F13DE1">
        <w:rPr>
          <w:rFonts w:ascii="Times New Roman" w:hAnsi="Times New Roman" w:cs="Times New Roman"/>
          <w:b w:val="0"/>
          <w:bCs w:val="0"/>
          <w:i/>
          <w:iCs/>
          <w:sz w:val="22"/>
          <w:szCs w:val="22"/>
        </w:rPr>
        <w:t>Cinética de amplificación de PCR a tiempo real (</w:t>
      </w:r>
      <w:proofErr w:type="spellStart"/>
      <w:r w:rsidRPr="00F13DE1">
        <w:rPr>
          <w:rFonts w:ascii="Times New Roman" w:hAnsi="Times New Roman" w:cs="Times New Roman"/>
          <w:b w:val="0"/>
          <w:bCs w:val="0"/>
          <w:i/>
          <w:iCs/>
          <w:sz w:val="22"/>
          <w:szCs w:val="22"/>
        </w:rPr>
        <w:t>Ct</w:t>
      </w:r>
      <w:proofErr w:type="spellEnd"/>
      <w:r w:rsidRPr="00F13DE1">
        <w:rPr>
          <w:rFonts w:ascii="Times New Roman" w:hAnsi="Times New Roman" w:cs="Times New Roman"/>
          <w:b w:val="0"/>
          <w:bCs w:val="0"/>
          <w:i/>
          <w:iCs/>
          <w:sz w:val="22"/>
          <w:szCs w:val="22"/>
        </w:rPr>
        <w:t>).</w:t>
      </w:r>
      <w:bookmarkEnd w:id="143"/>
      <w:bookmarkEnd w:id="144"/>
      <w:bookmarkEnd w:id="145"/>
      <w:bookmarkEnd w:id="146"/>
      <w:bookmarkEnd w:id="147"/>
      <w:bookmarkEnd w:id="148"/>
    </w:p>
    <w:p w14:paraId="758A3AF8" w14:textId="77777777" w:rsidR="0013600A" w:rsidRPr="00F13DE1" w:rsidRDefault="0013600A" w:rsidP="0013600A">
      <w:pPr>
        <w:spacing w:line="360" w:lineRule="auto"/>
        <w:jc w:val="both"/>
        <w:rPr>
          <w:sz w:val="22"/>
          <w:szCs w:val="22"/>
        </w:rPr>
      </w:pPr>
      <w:r w:rsidRPr="00F13DE1">
        <w:rPr>
          <w:sz w:val="22"/>
          <w:szCs w:val="22"/>
        </w:rPr>
        <w:lastRenderedPageBreak/>
        <w:t>Así pues, realizando una curva estándar de cantidades de mRNA conocidas, este método permite la cuantificación relativa de la expresión de un gen en función de la expresión de un gen de expresión constitutivo, es decir, que no varía según diferentes condiciones. La cuantificación absoluta supone el conocimiento del número exacto de copias de mRNA de partida empleado para la realización de la curva estándar.</w:t>
      </w:r>
    </w:p>
    <w:p w14:paraId="5305394C" w14:textId="77777777" w:rsidR="0013600A" w:rsidRPr="00F13DE1" w:rsidRDefault="0013600A" w:rsidP="0013600A">
      <w:pPr>
        <w:spacing w:line="360" w:lineRule="auto"/>
        <w:rPr>
          <w:sz w:val="22"/>
          <w:szCs w:val="22"/>
        </w:rPr>
      </w:pPr>
      <w:r w:rsidRPr="00F13DE1">
        <w:rPr>
          <w:b/>
          <w:sz w:val="22"/>
          <w:szCs w:val="22"/>
        </w:rPr>
        <w:t xml:space="preserve">Cebadores empleados </w:t>
      </w:r>
    </w:p>
    <w:p w14:paraId="0A740688" w14:textId="5959D535" w:rsidR="0013600A" w:rsidRPr="00F13DE1" w:rsidRDefault="0013600A" w:rsidP="0013600A">
      <w:pPr>
        <w:spacing w:line="360" w:lineRule="auto"/>
        <w:jc w:val="both"/>
        <w:rPr>
          <w:sz w:val="22"/>
          <w:szCs w:val="22"/>
        </w:rPr>
      </w:pPr>
      <w:r w:rsidRPr="00F13DE1">
        <w:rPr>
          <w:sz w:val="22"/>
          <w:szCs w:val="22"/>
        </w:rPr>
        <w:t xml:space="preserve">Los cebadores que se utilizaron para la determinación de los niveles de expresión de los distintos genes fueron pedidas a </w:t>
      </w:r>
      <w:proofErr w:type="spellStart"/>
      <w:r w:rsidRPr="00F13DE1">
        <w:rPr>
          <w:sz w:val="22"/>
          <w:szCs w:val="22"/>
        </w:rPr>
        <w:t>ThermoFisher</w:t>
      </w:r>
      <w:proofErr w:type="spellEnd"/>
      <w:r w:rsidRPr="00F13DE1">
        <w:rPr>
          <w:sz w:val="22"/>
          <w:szCs w:val="22"/>
        </w:rPr>
        <w:t xml:space="preserve"> </w:t>
      </w:r>
      <w:proofErr w:type="spellStart"/>
      <w:r w:rsidRPr="00F13DE1">
        <w:rPr>
          <w:sz w:val="22"/>
          <w:szCs w:val="22"/>
        </w:rPr>
        <w:t>Scientific</w:t>
      </w:r>
      <w:proofErr w:type="spellEnd"/>
      <w:r w:rsidRPr="00F13DE1">
        <w:rPr>
          <w:sz w:val="22"/>
          <w:szCs w:val="22"/>
        </w:rPr>
        <w:t xml:space="preserve"> a partir de las secuencias génicas obtenidas en el “</w:t>
      </w:r>
      <w:proofErr w:type="spellStart"/>
      <w:r w:rsidRPr="00F13DE1">
        <w:rPr>
          <w:sz w:val="22"/>
          <w:szCs w:val="22"/>
        </w:rPr>
        <w:t>Genbank</w:t>
      </w:r>
      <w:proofErr w:type="spellEnd"/>
      <w:r w:rsidRPr="00F13DE1">
        <w:rPr>
          <w:sz w:val="22"/>
          <w:szCs w:val="22"/>
        </w:rPr>
        <w:t xml:space="preserve">” de PubMed. Para cada uno de los genes a estudiar se seleccionaron los </w:t>
      </w:r>
      <w:proofErr w:type="spellStart"/>
      <w:r w:rsidRPr="00F13DE1">
        <w:rPr>
          <w:sz w:val="22"/>
          <w:szCs w:val="22"/>
        </w:rPr>
        <w:t>primers</w:t>
      </w:r>
      <w:proofErr w:type="spellEnd"/>
      <w:r w:rsidRPr="00F13DE1">
        <w:rPr>
          <w:sz w:val="22"/>
          <w:szCs w:val="22"/>
        </w:rPr>
        <w:t xml:space="preserve"> que muestra la tabla </w:t>
      </w:r>
      <w:r w:rsidR="00CD4904" w:rsidRPr="00F13DE1">
        <w:rPr>
          <w:sz w:val="22"/>
          <w:szCs w:val="22"/>
        </w:rPr>
        <w:t>4</w:t>
      </w:r>
      <w:r w:rsidRPr="00F13DE1">
        <w:rPr>
          <w:sz w:val="22"/>
          <w:szCs w:val="22"/>
        </w:rPr>
        <w:t>:</w:t>
      </w:r>
    </w:p>
    <w:p w14:paraId="202B54CB" w14:textId="77777777" w:rsidR="0013600A" w:rsidRPr="00F13DE1" w:rsidRDefault="0013600A" w:rsidP="0013600A">
      <w:pPr>
        <w:spacing w:line="360" w:lineRule="auto"/>
        <w:jc w:val="both"/>
        <w:rPr>
          <w:sz w:val="22"/>
          <w:szCs w:val="22"/>
        </w:rPr>
      </w:pPr>
    </w:p>
    <w:tbl>
      <w:tblPr>
        <w:tblStyle w:val="Cuadrculaclara1"/>
        <w:tblW w:w="7928" w:type="dxa"/>
        <w:tblLayout w:type="fixed"/>
        <w:tblLook w:val="04A0" w:firstRow="1" w:lastRow="0" w:firstColumn="1" w:lastColumn="0" w:noHBand="0" w:noVBand="1"/>
      </w:tblPr>
      <w:tblGrid>
        <w:gridCol w:w="1228"/>
        <w:gridCol w:w="3440"/>
        <w:gridCol w:w="3260"/>
      </w:tblGrid>
      <w:tr w:rsidR="0013600A" w:rsidRPr="00F13DE1" w14:paraId="78F7E864" w14:textId="77777777" w:rsidTr="002529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8" w:type="dxa"/>
          </w:tcPr>
          <w:p w14:paraId="3960AADE" w14:textId="77777777" w:rsidR="0013600A" w:rsidRPr="00F13DE1" w:rsidRDefault="0013600A" w:rsidP="002529A3">
            <w:pPr>
              <w:spacing w:line="360" w:lineRule="auto"/>
              <w:rPr>
                <w:sz w:val="22"/>
                <w:szCs w:val="22"/>
              </w:rPr>
            </w:pPr>
            <w:r w:rsidRPr="00F13DE1">
              <w:rPr>
                <w:sz w:val="22"/>
                <w:szCs w:val="22"/>
              </w:rPr>
              <w:t>Gen</w:t>
            </w:r>
          </w:p>
        </w:tc>
        <w:tc>
          <w:tcPr>
            <w:tcW w:w="3440" w:type="dxa"/>
          </w:tcPr>
          <w:p w14:paraId="4C87C630" w14:textId="77777777" w:rsidR="0013600A" w:rsidRPr="00F13DE1" w:rsidRDefault="0013600A" w:rsidP="002529A3">
            <w:pPr>
              <w:spacing w:line="360" w:lineRule="auto"/>
              <w:cnfStyle w:val="100000000000" w:firstRow="1" w:lastRow="0" w:firstColumn="0" w:lastColumn="0" w:oddVBand="0" w:evenVBand="0" w:oddHBand="0" w:evenHBand="0" w:firstRowFirstColumn="0" w:firstRowLastColumn="0" w:lastRowFirstColumn="0" w:lastRowLastColumn="0"/>
              <w:rPr>
                <w:sz w:val="22"/>
                <w:szCs w:val="22"/>
              </w:rPr>
            </w:pPr>
            <w:r w:rsidRPr="00F13DE1">
              <w:rPr>
                <w:sz w:val="22"/>
                <w:szCs w:val="22"/>
              </w:rPr>
              <w:t>CEBADORES SENTIDO</w:t>
            </w:r>
          </w:p>
        </w:tc>
        <w:tc>
          <w:tcPr>
            <w:tcW w:w="3260" w:type="dxa"/>
          </w:tcPr>
          <w:p w14:paraId="0FCAFA7B" w14:textId="77777777" w:rsidR="0013600A" w:rsidRPr="00F13DE1" w:rsidRDefault="0013600A" w:rsidP="002529A3">
            <w:pPr>
              <w:spacing w:line="360" w:lineRule="auto"/>
              <w:cnfStyle w:val="100000000000" w:firstRow="1" w:lastRow="0" w:firstColumn="0" w:lastColumn="0" w:oddVBand="0" w:evenVBand="0" w:oddHBand="0" w:evenHBand="0" w:firstRowFirstColumn="0" w:firstRowLastColumn="0" w:lastRowFirstColumn="0" w:lastRowLastColumn="0"/>
              <w:rPr>
                <w:sz w:val="22"/>
                <w:szCs w:val="22"/>
              </w:rPr>
            </w:pPr>
            <w:r w:rsidRPr="00F13DE1">
              <w:rPr>
                <w:sz w:val="22"/>
                <w:szCs w:val="22"/>
              </w:rPr>
              <w:t>CEBADORES ANTISENTIDO</w:t>
            </w:r>
          </w:p>
        </w:tc>
      </w:tr>
      <w:tr w:rsidR="0013600A" w:rsidRPr="00F13DE1" w14:paraId="029F2F86" w14:textId="77777777" w:rsidTr="002529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8" w:type="dxa"/>
          </w:tcPr>
          <w:p w14:paraId="599B4EDF" w14:textId="77777777" w:rsidR="0013600A" w:rsidRPr="00F13DE1" w:rsidRDefault="0013600A" w:rsidP="002529A3">
            <w:pPr>
              <w:spacing w:line="360" w:lineRule="auto"/>
              <w:rPr>
                <w:b w:val="0"/>
                <w:bCs w:val="0"/>
                <w:sz w:val="22"/>
                <w:szCs w:val="22"/>
              </w:rPr>
            </w:pPr>
            <w:r w:rsidRPr="00F13DE1">
              <w:rPr>
                <w:sz w:val="22"/>
                <w:szCs w:val="22"/>
              </w:rPr>
              <w:t>CDH1</w:t>
            </w:r>
          </w:p>
        </w:tc>
        <w:tc>
          <w:tcPr>
            <w:tcW w:w="3440" w:type="dxa"/>
          </w:tcPr>
          <w:p w14:paraId="362D954F" w14:textId="77777777" w:rsidR="0013600A" w:rsidRPr="00F13DE1" w:rsidRDefault="0013600A" w:rsidP="002529A3">
            <w:pPr>
              <w:spacing w:line="360" w:lineRule="auto"/>
              <w:cnfStyle w:val="000000100000" w:firstRow="0" w:lastRow="0" w:firstColumn="0" w:lastColumn="0" w:oddVBand="0" w:evenVBand="0" w:oddHBand="1" w:evenHBand="0" w:firstRowFirstColumn="0" w:firstRowLastColumn="0" w:lastRowFirstColumn="0" w:lastRowLastColumn="0"/>
              <w:rPr>
                <w:sz w:val="22"/>
                <w:szCs w:val="22"/>
              </w:rPr>
            </w:pPr>
            <w:r w:rsidRPr="00F13DE1">
              <w:rPr>
                <w:sz w:val="22"/>
                <w:szCs w:val="22"/>
              </w:rPr>
              <w:t xml:space="preserve">GGCCAGGAAATCACATCCTA </w:t>
            </w:r>
          </w:p>
          <w:p w14:paraId="0DC5B871" w14:textId="77777777" w:rsidR="0013600A" w:rsidRPr="00F13DE1" w:rsidRDefault="0013600A" w:rsidP="002529A3">
            <w:pPr>
              <w:spacing w:line="360" w:lineRule="auto"/>
              <w:cnfStyle w:val="000000100000" w:firstRow="0" w:lastRow="0" w:firstColumn="0" w:lastColumn="0" w:oddVBand="0" w:evenVBand="0" w:oddHBand="1" w:evenHBand="0" w:firstRowFirstColumn="0" w:firstRowLastColumn="0" w:lastRowFirstColumn="0" w:lastRowLastColumn="0"/>
              <w:rPr>
                <w:sz w:val="22"/>
                <w:szCs w:val="22"/>
              </w:rPr>
            </w:pPr>
          </w:p>
        </w:tc>
        <w:tc>
          <w:tcPr>
            <w:tcW w:w="3260" w:type="dxa"/>
          </w:tcPr>
          <w:p w14:paraId="75417820" w14:textId="77777777" w:rsidR="0013600A" w:rsidRPr="00F13DE1" w:rsidRDefault="0013600A" w:rsidP="002529A3">
            <w:pPr>
              <w:spacing w:line="360" w:lineRule="auto"/>
              <w:cnfStyle w:val="000000100000" w:firstRow="0" w:lastRow="0" w:firstColumn="0" w:lastColumn="0" w:oddVBand="0" w:evenVBand="0" w:oddHBand="1" w:evenHBand="0" w:firstRowFirstColumn="0" w:firstRowLastColumn="0" w:lastRowFirstColumn="0" w:lastRowLastColumn="0"/>
              <w:rPr>
                <w:sz w:val="22"/>
                <w:szCs w:val="22"/>
              </w:rPr>
            </w:pPr>
            <w:r w:rsidRPr="00F13DE1">
              <w:rPr>
                <w:sz w:val="22"/>
                <w:szCs w:val="22"/>
              </w:rPr>
              <w:t xml:space="preserve">GGCAGTGTCTCTCCAAATCC </w:t>
            </w:r>
          </w:p>
          <w:p w14:paraId="6BAA62DA" w14:textId="77777777" w:rsidR="0013600A" w:rsidRPr="00F13DE1" w:rsidRDefault="0013600A" w:rsidP="002529A3">
            <w:pPr>
              <w:keepNext/>
              <w:spacing w:line="360" w:lineRule="auto"/>
              <w:cnfStyle w:val="000000100000" w:firstRow="0" w:lastRow="0" w:firstColumn="0" w:lastColumn="0" w:oddVBand="0" w:evenVBand="0" w:oddHBand="1" w:evenHBand="0" w:firstRowFirstColumn="0" w:firstRowLastColumn="0" w:lastRowFirstColumn="0" w:lastRowLastColumn="0"/>
              <w:rPr>
                <w:sz w:val="22"/>
                <w:szCs w:val="22"/>
              </w:rPr>
            </w:pPr>
          </w:p>
        </w:tc>
      </w:tr>
      <w:tr w:rsidR="0013600A" w:rsidRPr="00F13DE1" w14:paraId="0503D323" w14:textId="77777777" w:rsidTr="002529A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8" w:type="dxa"/>
          </w:tcPr>
          <w:p w14:paraId="2FEED191" w14:textId="77777777" w:rsidR="0013600A" w:rsidRPr="00F13DE1" w:rsidRDefault="0013600A" w:rsidP="002529A3">
            <w:pPr>
              <w:spacing w:line="360" w:lineRule="auto"/>
              <w:rPr>
                <w:sz w:val="22"/>
                <w:szCs w:val="22"/>
              </w:rPr>
            </w:pPr>
            <w:r w:rsidRPr="00F13DE1">
              <w:rPr>
                <w:sz w:val="22"/>
                <w:szCs w:val="22"/>
              </w:rPr>
              <w:t>IGFR1</w:t>
            </w:r>
          </w:p>
        </w:tc>
        <w:tc>
          <w:tcPr>
            <w:tcW w:w="3440" w:type="dxa"/>
          </w:tcPr>
          <w:p w14:paraId="77EA6FC2" w14:textId="77777777" w:rsidR="0013600A" w:rsidRPr="00F13DE1" w:rsidRDefault="0013600A" w:rsidP="002529A3">
            <w:pPr>
              <w:spacing w:line="360" w:lineRule="auto"/>
              <w:cnfStyle w:val="000000010000" w:firstRow="0" w:lastRow="0" w:firstColumn="0" w:lastColumn="0" w:oddVBand="0" w:evenVBand="0" w:oddHBand="0" w:evenHBand="1" w:firstRowFirstColumn="0" w:firstRowLastColumn="0" w:lastRowFirstColumn="0" w:lastRowLastColumn="0"/>
              <w:rPr>
                <w:sz w:val="22"/>
                <w:szCs w:val="22"/>
              </w:rPr>
            </w:pPr>
            <w:r w:rsidRPr="00F13DE1">
              <w:rPr>
                <w:sz w:val="22"/>
                <w:szCs w:val="22"/>
              </w:rPr>
              <w:t xml:space="preserve">TTAAAATGGCCAGAACCTGAG </w:t>
            </w:r>
          </w:p>
          <w:p w14:paraId="77CE4C46" w14:textId="77777777" w:rsidR="0013600A" w:rsidRPr="00F13DE1" w:rsidRDefault="0013600A" w:rsidP="002529A3">
            <w:pPr>
              <w:spacing w:line="360" w:lineRule="auto"/>
              <w:cnfStyle w:val="000000010000" w:firstRow="0" w:lastRow="0" w:firstColumn="0" w:lastColumn="0" w:oddVBand="0" w:evenVBand="0" w:oddHBand="0" w:evenHBand="1" w:firstRowFirstColumn="0" w:firstRowLastColumn="0" w:lastRowFirstColumn="0" w:lastRowLastColumn="0"/>
              <w:rPr>
                <w:sz w:val="22"/>
                <w:szCs w:val="22"/>
              </w:rPr>
            </w:pPr>
          </w:p>
        </w:tc>
        <w:tc>
          <w:tcPr>
            <w:tcW w:w="3260" w:type="dxa"/>
          </w:tcPr>
          <w:p w14:paraId="405121B9" w14:textId="77777777" w:rsidR="0013600A" w:rsidRPr="00F13DE1" w:rsidRDefault="0013600A" w:rsidP="002529A3">
            <w:pPr>
              <w:spacing w:line="360" w:lineRule="auto"/>
              <w:cnfStyle w:val="000000010000" w:firstRow="0" w:lastRow="0" w:firstColumn="0" w:lastColumn="0" w:oddVBand="0" w:evenVBand="0" w:oddHBand="0" w:evenHBand="1" w:firstRowFirstColumn="0" w:firstRowLastColumn="0" w:lastRowFirstColumn="0" w:lastRowLastColumn="0"/>
              <w:rPr>
                <w:sz w:val="22"/>
                <w:szCs w:val="22"/>
              </w:rPr>
            </w:pPr>
            <w:r w:rsidRPr="00F13DE1">
              <w:rPr>
                <w:sz w:val="22"/>
                <w:szCs w:val="22"/>
              </w:rPr>
              <w:t xml:space="preserve">ATTATAACCAAGCCTCCCAC </w:t>
            </w:r>
          </w:p>
          <w:p w14:paraId="03879FA3" w14:textId="77777777" w:rsidR="0013600A" w:rsidRPr="00F13DE1" w:rsidRDefault="0013600A" w:rsidP="002529A3">
            <w:pPr>
              <w:keepNext/>
              <w:spacing w:line="360" w:lineRule="auto"/>
              <w:cnfStyle w:val="000000010000" w:firstRow="0" w:lastRow="0" w:firstColumn="0" w:lastColumn="0" w:oddVBand="0" w:evenVBand="0" w:oddHBand="0" w:evenHBand="1" w:firstRowFirstColumn="0" w:firstRowLastColumn="0" w:lastRowFirstColumn="0" w:lastRowLastColumn="0"/>
              <w:rPr>
                <w:sz w:val="22"/>
                <w:szCs w:val="22"/>
              </w:rPr>
            </w:pPr>
          </w:p>
        </w:tc>
      </w:tr>
      <w:tr w:rsidR="0013600A" w:rsidRPr="00F13DE1" w14:paraId="76E37CA7" w14:textId="77777777" w:rsidTr="002529A3">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228" w:type="dxa"/>
          </w:tcPr>
          <w:p w14:paraId="7EC78B8D" w14:textId="77777777" w:rsidR="0013600A" w:rsidRPr="00F13DE1" w:rsidRDefault="0013600A" w:rsidP="002529A3">
            <w:pPr>
              <w:spacing w:line="360" w:lineRule="auto"/>
              <w:rPr>
                <w:sz w:val="22"/>
                <w:szCs w:val="22"/>
              </w:rPr>
            </w:pPr>
            <w:r w:rsidRPr="00F13DE1">
              <w:rPr>
                <w:sz w:val="22"/>
                <w:szCs w:val="22"/>
              </w:rPr>
              <w:t>GAPDH</w:t>
            </w:r>
          </w:p>
        </w:tc>
        <w:tc>
          <w:tcPr>
            <w:tcW w:w="3440" w:type="dxa"/>
          </w:tcPr>
          <w:p w14:paraId="48419602" w14:textId="77777777" w:rsidR="0013600A" w:rsidRPr="00F13DE1" w:rsidRDefault="0013600A" w:rsidP="002529A3">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F13DE1">
              <w:rPr>
                <w:sz w:val="22"/>
                <w:szCs w:val="22"/>
              </w:rPr>
              <w:t>TGCTGAGTATGTCGTGGAGT</w:t>
            </w:r>
          </w:p>
        </w:tc>
        <w:tc>
          <w:tcPr>
            <w:tcW w:w="3260" w:type="dxa"/>
          </w:tcPr>
          <w:p w14:paraId="1724B940" w14:textId="77777777" w:rsidR="0013600A" w:rsidRPr="00F13DE1" w:rsidRDefault="0013600A" w:rsidP="002529A3">
            <w:pPr>
              <w:keepNext/>
              <w:spacing w:line="360" w:lineRule="auto"/>
              <w:cnfStyle w:val="000000100000" w:firstRow="0" w:lastRow="0" w:firstColumn="0" w:lastColumn="0" w:oddVBand="0" w:evenVBand="0" w:oddHBand="1" w:evenHBand="0" w:firstRowFirstColumn="0" w:firstRowLastColumn="0" w:lastRowFirstColumn="0" w:lastRowLastColumn="0"/>
              <w:rPr>
                <w:sz w:val="22"/>
                <w:szCs w:val="22"/>
              </w:rPr>
            </w:pPr>
            <w:r w:rsidRPr="00F13DE1">
              <w:rPr>
                <w:sz w:val="22"/>
                <w:szCs w:val="22"/>
              </w:rPr>
              <w:t>AGATGATGACCCGTTTGGCT</w:t>
            </w:r>
          </w:p>
        </w:tc>
      </w:tr>
    </w:tbl>
    <w:p w14:paraId="1031F98C" w14:textId="77777777" w:rsidR="0013600A" w:rsidRPr="00F13DE1" w:rsidRDefault="0013600A" w:rsidP="0013600A">
      <w:pPr>
        <w:pStyle w:val="Descripcin"/>
        <w:spacing w:line="360" w:lineRule="auto"/>
        <w:jc w:val="center"/>
        <w:rPr>
          <w:rFonts w:ascii="Times New Roman" w:hAnsi="Times New Roman" w:cs="Times New Roman"/>
          <w:b w:val="0"/>
          <w:bCs w:val="0"/>
          <w:sz w:val="22"/>
          <w:szCs w:val="22"/>
        </w:rPr>
      </w:pPr>
      <w:bookmarkStart w:id="149" w:name="_Toc510782497"/>
      <w:bookmarkStart w:id="150" w:name="_Toc510782575"/>
      <w:bookmarkStart w:id="151" w:name="_Toc511233683"/>
      <w:bookmarkStart w:id="152" w:name="_Toc513154263"/>
      <w:bookmarkStart w:id="153" w:name="_Toc513884838"/>
    </w:p>
    <w:p w14:paraId="683F3278" w14:textId="0F875F86" w:rsidR="0013600A" w:rsidRPr="00F13DE1" w:rsidRDefault="0013600A" w:rsidP="0013600A">
      <w:pPr>
        <w:pStyle w:val="Descripcin"/>
        <w:spacing w:line="360" w:lineRule="auto"/>
        <w:jc w:val="center"/>
        <w:rPr>
          <w:rFonts w:ascii="Times New Roman" w:hAnsi="Times New Roman" w:cs="Times New Roman"/>
          <w:b w:val="0"/>
          <w:bCs w:val="0"/>
          <w:i/>
          <w:iCs/>
          <w:sz w:val="22"/>
          <w:szCs w:val="22"/>
        </w:rPr>
      </w:pPr>
      <w:r w:rsidRPr="00F13DE1">
        <w:rPr>
          <w:rFonts w:ascii="Times New Roman" w:hAnsi="Times New Roman" w:cs="Times New Roman"/>
          <w:b w:val="0"/>
          <w:bCs w:val="0"/>
          <w:i/>
          <w:iCs/>
          <w:sz w:val="22"/>
          <w:szCs w:val="22"/>
        </w:rPr>
        <w:t xml:space="preserve">Tabla </w:t>
      </w:r>
      <w:r w:rsidR="00CD4904" w:rsidRPr="00F13DE1">
        <w:rPr>
          <w:rFonts w:ascii="Times New Roman" w:hAnsi="Times New Roman" w:cs="Times New Roman"/>
          <w:b w:val="0"/>
          <w:bCs w:val="0"/>
          <w:i/>
          <w:iCs/>
          <w:sz w:val="22"/>
          <w:szCs w:val="22"/>
        </w:rPr>
        <w:t>4</w:t>
      </w:r>
      <w:r w:rsidRPr="00F13DE1">
        <w:rPr>
          <w:rFonts w:ascii="Times New Roman" w:hAnsi="Times New Roman" w:cs="Times New Roman"/>
          <w:b w:val="0"/>
          <w:bCs w:val="0"/>
          <w:i/>
          <w:iCs/>
          <w:sz w:val="22"/>
          <w:szCs w:val="22"/>
        </w:rPr>
        <w:t>: Secuencia de los cebadores utilizados en las PCR.</w:t>
      </w:r>
      <w:bookmarkEnd w:id="149"/>
      <w:bookmarkEnd w:id="150"/>
      <w:bookmarkEnd w:id="151"/>
      <w:bookmarkEnd w:id="152"/>
      <w:bookmarkEnd w:id="153"/>
    </w:p>
    <w:p w14:paraId="5B8011CA" w14:textId="77777777" w:rsidR="0013600A" w:rsidRPr="00F13DE1" w:rsidRDefault="0013600A" w:rsidP="00153EBC">
      <w:pPr>
        <w:pStyle w:val="Ttulo5"/>
        <w:numPr>
          <w:ilvl w:val="0"/>
          <w:numId w:val="3"/>
        </w:numPr>
        <w:tabs>
          <w:tab w:val="num" w:pos="851"/>
        </w:tabs>
        <w:spacing w:before="0" w:after="240"/>
        <w:ind w:left="851" w:hanging="425"/>
        <w:contextualSpacing/>
        <w:jc w:val="both"/>
        <w:rPr>
          <w:rFonts w:ascii="Times New Roman" w:hAnsi="Times New Roman" w:cs="Times New Roman"/>
          <w:b w:val="0"/>
          <w:bCs w:val="0"/>
        </w:rPr>
      </w:pPr>
      <w:bookmarkStart w:id="154" w:name="_Toc488338450"/>
      <w:r w:rsidRPr="00F13DE1">
        <w:rPr>
          <w:rStyle w:val="nfasis"/>
          <w:rFonts w:ascii="Times New Roman" w:hAnsi="Times New Roman" w:cs="Times New Roman"/>
          <w:b/>
          <w:bCs/>
        </w:rPr>
        <w:t>Procedimiento</w:t>
      </w:r>
      <w:bookmarkEnd w:id="154"/>
      <w:r w:rsidRPr="00F13DE1">
        <w:rPr>
          <w:rFonts w:ascii="Times New Roman" w:hAnsi="Times New Roman" w:cs="Times New Roman"/>
          <w:b w:val="0"/>
          <w:bCs w:val="0"/>
        </w:rPr>
        <w:t xml:space="preserve"> </w:t>
      </w:r>
    </w:p>
    <w:p w14:paraId="5B37574F" w14:textId="77777777" w:rsidR="0013600A" w:rsidRPr="00F13DE1" w:rsidRDefault="0013600A" w:rsidP="0013600A">
      <w:pPr>
        <w:spacing w:line="360" w:lineRule="auto"/>
        <w:jc w:val="both"/>
        <w:rPr>
          <w:i/>
          <w:sz w:val="22"/>
          <w:szCs w:val="22"/>
        </w:rPr>
      </w:pPr>
      <w:r w:rsidRPr="00F13DE1">
        <w:rPr>
          <w:sz w:val="22"/>
          <w:szCs w:val="22"/>
        </w:rPr>
        <w:t xml:space="preserve">La PCR a tiempo real se realiza con el sistema de detección </w:t>
      </w:r>
      <w:proofErr w:type="spellStart"/>
      <w:r w:rsidRPr="00F13DE1">
        <w:rPr>
          <w:sz w:val="22"/>
          <w:szCs w:val="22"/>
        </w:rPr>
        <w:t>QuantStudio</w:t>
      </w:r>
      <w:proofErr w:type="spellEnd"/>
      <w:r w:rsidRPr="00F13DE1">
        <w:rPr>
          <w:sz w:val="22"/>
          <w:szCs w:val="22"/>
        </w:rPr>
        <w:t xml:space="preserve">® 5 </w:t>
      </w:r>
      <w:r w:rsidRPr="00F13DE1">
        <w:rPr>
          <w:i/>
          <w:sz w:val="22"/>
          <w:szCs w:val="22"/>
        </w:rPr>
        <w:t>Real-Time</w:t>
      </w:r>
      <w:r w:rsidRPr="00F13DE1">
        <w:rPr>
          <w:sz w:val="22"/>
          <w:szCs w:val="22"/>
        </w:rPr>
        <w:t xml:space="preserve"> PCR </w:t>
      </w:r>
      <w:proofErr w:type="spellStart"/>
      <w:r w:rsidRPr="00F13DE1">
        <w:rPr>
          <w:i/>
          <w:sz w:val="22"/>
          <w:szCs w:val="22"/>
        </w:rPr>
        <w:t>Systems</w:t>
      </w:r>
      <w:proofErr w:type="spellEnd"/>
      <w:r w:rsidRPr="00F13DE1">
        <w:rPr>
          <w:sz w:val="22"/>
          <w:szCs w:val="22"/>
        </w:rPr>
        <w:t xml:space="preserve"> (</w:t>
      </w:r>
      <w:proofErr w:type="spellStart"/>
      <w:r w:rsidRPr="00F13DE1">
        <w:rPr>
          <w:sz w:val="22"/>
          <w:szCs w:val="22"/>
        </w:rPr>
        <w:t>Applied</w:t>
      </w:r>
      <w:proofErr w:type="spellEnd"/>
      <w:r w:rsidRPr="00F13DE1">
        <w:rPr>
          <w:sz w:val="22"/>
          <w:szCs w:val="22"/>
        </w:rPr>
        <w:t xml:space="preserve"> </w:t>
      </w:r>
      <w:proofErr w:type="spellStart"/>
      <w:r w:rsidRPr="00F13DE1">
        <w:rPr>
          <w:sz w:val="22"/>
          <w:szCs w:val="22"/>
        </w:rPr>
        <w:t>Biosystems</w:t>
      </w:r>
      <w:proofErr w:type="spellEnd"/>
      <w:r w:rsidRPr="00F13DE1">
        <w:rPr>
          <w:sz w:val="22"/>
          <w:szCs w:val="22"/>
        </w:rPr>
        <w:t xml:space="preserve">). Y usando el kit </w:t>
      </w:r>
      <w:proofErr w:type="spellStart"/>
      <w:r w:rsidRPr="00F13DE1">
        <w:rPr>
          <w:i/>
          <w:sz w:val="22"/>
          <w:szCs w:val="22"/>
        </w:rPr>
        <w:t>Maxima</w:t>
      </w:r>
      <w:proofErr w:type="spellEnd"/>
      <w:r w:rsidRPr="00F13DE1">
        <w:rPr>
          <w:i/>
          <w:sz w:val="22"/>
          <w:szCs w:val="22"/>
        </w:rPr>
        <w:t xml:space="preserve"> SYBER Green/ROX </w:t>
      </w:r>
      <w:proofErr w:type="spellStart"/>
      <w:r w:rsidRPr="00F13DE1">
        <w:rPr>
          <w:i/>
          <w:sz w:val="22"/>
          <w:szCs w:val="22"/>
        </w:rPr>
        <w:t>qPCR</w:t>
      </w:r>
      <w:proofErr w:type="spellEnd"/>
      <w:r w:rsidRPr="00F13DE1">
        <w:rPr>
          <w:i/>
          <w:sz w:val="22"/>
          <w:szCs w:val="22"/>
        </w:rPr>
        <w:t xml:space="preserve"> Master </w:t>
      </w:r>
      <w:proofErr w:type="spellStart"/>
      <w:r w:rsidRPr="00F13DE1">
        <w:rPr>
          <w:i/>
          <w:sz w:val="22"/>
          <w:szCs w:val="22"/>
        </w:rPr>
        <w:t>Mix</w:t>
      </w:r>
      <w:proofErr w:type="spellEnd"/>
      <w:r w:rsidRPr="00F13DE1">
        <w:rPr>
          <w:i/>
          <w:sz w:val="22"/>
          <w:szCs w:val="22"/>
        </w:rPr>
        <w:t xml:space="preserve"> (2X). </w:t>
      </w:r>
    </w:p>
    <w:p w14:paraId="751D653C" w14:textId="77777777" w:rsidR="0013600A" w:rsidRPr="00F13DE1" w:rsidRDefault="0013600A" w:rsidP="0013600A">
      <w:pPr>
        <w:spacing w:line="360" w:lineRule="auto"/>
        <w:jc w:val="both"/>
        <w:rPr>
          <w:sz w:val="22"/>
          <w:szCs w:val="22"/>
        </w:rPr>
      </w:pPr>
      <w:r w:rsidRPr="00F13DE1">
        <w:rPr>
          <w:sz w:val="22"/>
          <w:szCs w:val="22"/>
        </w:rPr>
        <w:t xml:space="preserve">La reacción se realiza según el protocolo proporcionado por el citado kit. Cada una de las muestras analizadas se ensaya por triplicado. En cada una de las placas se añade el control endógeno de cada una de las muestras por triplicado y los controles negativos: sin </w:t>
      </w:r>
      <w:proofErr w:type="spellStart"/>
      <w:r w:rsidRPr="00F13DE1">
        <w:rPr>
          <w:sz w:val="22"/>
          <w:szCs w:val="22"/>
        </w:rPr>
        <w:t>cDNA</w:t>
      </w:r>
      <w:proofErr w:type="spellEnd"/>
      <w:r w:rsidRPr="00F13DE1">
        <w:rPr>
          <w:sz w:val="22"/>
          <w:szCs w:val="22"/>
        </w:rPr>
        <w:t xml:space="preserve">, sin RNA y sin la enzima Transcriptasa. </w:t>
      </w:r>
    </w:p>
    <w:p w14:paraId="03C1B273" w14:textId="1FFE7562" w:rsidR="0013600A" w:rsidRPr="00F13DE1" w:rsidRDefault="0013600A" w:rsidP="0013600A">
      <w:pPr>
        <w:spacing w:line="360" w:lineRule="auto"/>
        <w:jc w:val="both"/>
        <w:rPr>
          <w:sz w:val="22"/>
          <w:szCs w:val="22"/>
        </w:rPr>
      </w:pPr>
      <w:r w:rsidRPr="00F13DE1">
        <w:rPr>
          <w:sz w:val="22"/>
          <w:szCs w:val="22"/>
        </w:rPr>
        <w:t xml:space="preserve">Ajustamos los volúmenes de la reacción inicialmente como se muestra en la tabla </w:t>
      </w:r>
      <w:r w:rsidR="00CD4904" w:rsidRPr="00F13DE1">
        <w:rPr>
          <w:sz w:val="22"/>
          <w:szCs w:val="22"/>
        </w:rPr>
        <w:t>5</w:t>
      </w:r>
      <w:r w:rsidRPr="00F13DE1">
        <w:rPr>
          <w:sz w:val="22"/>
          <w:szCs w:val="22"/>
        </w:rPr>
        <w:t>.</w:t>
      </w:r>
    </w:p>
    <w:tbl>
      <w:tblPr>
        <w:tblStyle w:val="Sombreadoclaro2"/>
        <w:tblW w:w="6790" w:type="dxa"/>
        <w:jc w:val="center"/>
        <w:tblLook w:val="0400" w:firstRow="0" w:lastRow="0" w:firstColumn="0" w:lastColumn="0" w:noHBand="0" w:noVBand="1"/>
      </w:tblPr>
      <w:tblGrid>
        <w:gridCol w:w="5231"/>
        <w:gridCol w:w="1559"/>
      </w:tblGrid>
      <w:tr w:rsidR="0013600A" w:rsidRPr="00F13DE1" w14:paraId="7CAA79D1" w14:textId="77777777" w:rsidTr="002529A3">
        <w:trPr>
          <w:cnfStyle w:val="000000100000" w:firstRow="0" w:lastRow="0" w:firstColumn="0" w:lastColumn="0" w:oddVBand="0" w:evenVBand="0" w:oddHBand="1" w:evenHBand="0" w:firstRowFirstColumn="0" w:firstRowLastColumn="0" w:lastRowFirstColumn="0" w:lastRowLastColumn="0"/>
          <w:jc w:val="center"/>
        </w:trPr>
        <w:tc>
          <w:tcPr>
            <w:tcW w:w="5231" w:type="dxa"/>
          </w:tcPr>
          <w:p w14:paraId="38E79ECC" w14:textId="77777777" w:rsidR="0013600A" w:rsidRPr="00F13DE1" w:rsidRDefault="0013600A" w:rsidP="002529A3">
            <w:pPr>
              <w:spacing w:line="360" w:lineRule="auto"/>
              <w:rPr>
                <w:sz w:val="22"/>
                <w:szCs w:val="22"/>
                <w:lang w:val="en-GB"/>
              </w:rPr>
            </w:pPr>
            <w:r w:rsidRPr="00F13DE1">
              <w:rPr>
                <w:sz w:val="22"/>
                <w:szCs w:val="22"/>
                <w:lang w:val="en-GB"/>
              </w:rPr>
              <w:lastRenderedPageBreak/>
              <w:t>Maxima SYBER Green/ROX qPCR Master Mix (2X)</w:t>
            </w:r>
          </w:p>
        </w:tc>
        <w:tc>
          <w:tcPr>
            <w:tcW w:w="1559" w:type="dxa"/>
          </w:tcPr>
          <w:p w14:paraId="28C3DAB7" w14:textId="77777777" w:rsidR="0013600A" w:rsidRPr="00F13DE1" w:rsidRDefault="0013600A" w:rsidP="002529A3">
            <w:pPr>
              <w:spacing w:line="360" w:lineRule="auto"/>
              <w:rPr>
                <w:sz w:val="22"/>
                <w:szCs w:val="22"/>
                <w:lang w:val="en-GB"/>
              </w:rPr>
            </w:pPr>
            <w:r w:rsidRPr="00F13DE1">
              <w:rPr>
                <w:sz w:val="22"/>
                <w:szCs w:val="22"/>
                <w:lang w:val="en-GB"/>
              </w:rPr>
              <w:t xml:space="preserve">5 </w:t>
            </w:r>
            <w:r w:rsidRPr="00F13DE1">
              <w:rPr>
                <w:sz w:val="22"/>
                <w:szCs w:val="22"/>
              </w:rPr>
              <w:t>μ</w:t>
            </w:r>
            <w:r w:rsidRPr="00F13DE1">
              <w:rPr>
                <w:sz w:val="22"/>
                <w:szCs w:val="22"/>
                <w:lang w:val="en-GB"/>
              </w:rPr>
              <w:t xml:space="preserve">L </w:t>
            </w:r>
          </w:p>
        </w:tc>
      </w:tr>
      <w:tr w:rsidR="0013600A" w:rsidRPr="00F13DE1" w14:paraId="3913A900" w14:textId="77777777" w:rsidTr="002529A3">
        <w:trPr>
          <w:jc w:val="center"/>
        </w:trPr>
        <w:tc>
          <w:tcPr>
            <w:tcW w:w="5231" w:type="dxa"/>
          </w:tcPr>
          <w:p w14:paraId="331030E0" w14:textId="77777777" w:rsidR="0013600A" w:rsidRPr="00F13DE1" w:rsidRDefault="0013600A" w:rsidP="002529A3">
            <w:pPr>
              <w:spacing w:line="360" w:lineRule="auto"/>
              <w:rPr>
                <w:sz w:val="22"/>
                <w:szCs w:val="22"/>
              </w:rPr>
            </w:pPr>
            <w:r w:rsidRPr="00F13DE1">
              <w:rPr>
                <w:sz w:val="22"/>
                <w:szCs w:val="22"/>
              </w:rPr>
              <w:t xml:space="preserve">Cebador sentido </w:t>
            </w:r>
          </w:p>
        </w:tc>
        <w:tc>
          <w:tcPr>
            <w:tcW w:w="1559" w:type="dxa"/>
          </w:tcPr>
          <w:p w14:paraId="0F2FD539" w14:textId="77777777" w:rsidR="0013600A" w:rsidRPr="00F13DE1" w:rsidRDefault="0013600A" w:rsidP="002529A3">
            <w:pPr>
              <w:spacing w:line="360" w:lineRule="auto"/>
              <w:rPr>
                <w:sz w:val="22"/>
                <w:szCs w:val="22"/>
                <w:lang w:val="en-GB"/>
              </w:rPr>
            </w:pPr>
            <w:r w:rsidRPr="00F13DE1">
              <w:rPr>
                <w:sz w:val="22"/>
                <w:szCs w:val="22"/>
              </w:rPr>
              <w:t xml:space="preserve">0.3 </w:t>
            </w:r>
            <w:proofErr w:type="spellStart"/>
            <w:r w:rsidRPr="00F13DE1">
              <w:rPr>
                <w:sz w:val="22"/>
                <w:szCs w:val="22"/>
              </w:rPr>
              <w:t>μM</w:t>
            </w:r>
            <w:proofErr w:type="spellEnd"/>
          </w:p>
        </w:tc>
      </w:tr>
      <w:tr w:rsidR="0013600A" w:rsidRPr="00F13DE1" w14:paraId="5FB61A14" w14:textId="77777777" w:rsidTr="002529A3">
        <w:trPr>
          <w:cnfStyle w:val="000000100000" w:firstRow="0" w:lastRow="0" w:firstColumn="0" w:lastColumn="0" w:oddVBand="0" w:evenVBand="0" w:oddHBand="1" w:evenHBand="0" w:firstRowFirstColumn="0" w:firstRowLastColumn="0" w:lastRowFirstColumn="0" w:lastRowLastColumn="0"/>
          <w:jc w:val="center"/>
        </w:trPr>
        <w:tc>
          <w:tcPr>
            <w:tcW w:w="5231" w:type="dxa"/>
          </w:tcPr>
          <w:p w14:paraId="42472ECE" w14:textId="77777777" w:rsidR="0013600A" w:rsidRPr="00F13DE1" w:rsidRDefault="0013600A" w:rsidP="002529A3">
            <w:pPr>
              <w:spacing w:line="360" w:lineRule="auto"/>
              <w:rPr>
                <w:sz w:val="22"/>
                <w:szCs w:val="22"/>
                <w:lang w:val="en-GB"/>
              </w:rPr>
            </w:pPr>
            <w:r w:rsidRPr="00F13DE1">
              <w:rPr>
                <w:sz w:val="22"/>
                <w:szCs w:val="22"/>
              </w:rPr>
              <w:t xml:space="preserve">Cebador </w:t>
            </w:r>
            <w:proofErr w:type="spellStart"/>
            <w:r w:rsidRPr="00F13DE1">
              <w:rPr>
                <w:sz w:val="22"/>
                <w:szCs w:val="22"/>
              </w:rPr>
              <w:t>antisentido</w:t>
            </w:r>
            <w:proofErr w:type="spellEnd"/>
          </w:p>
        </w:tc>
        <w:tc>
          <w:tcPr>
            <w:tcW w:w="1559" w:type="dxa"/>
          </w:tcPr>
          <w:p w14:paraId="3FDB6B74" w14:textId="77777777" w:rsidR="0013600A" w:rsidRPr="00F13DE1" w:rsidRDefault="0013600A" w:rsidP="002529A3">
            <w:pPr>
              <w:spacing w:line="360" w:lineRule="auto"/>
              <w:rPr>
                <w:sz w:val="22"/>
                <w:szCs w:val="22"/>
                <w:lang w:val="en-GB"/>
              </w:rPr>
            </w:pPr>
            <w:r w:rsidRPr="00F13DE1">
              <w:rPr>
                <w:sz w:val="22"/>
                <w:szCs w:val="22"/>
              </w:rPr>
              <w:t xml:space="preserve">0.3 </w:t>
            </w:r>
            <w:proofErr w:type="spellStart"/>
            <w:r w:rsidRPr="00F13DE1">
              <w:rPr>
                <w:sz w:val="22"/>
                <w:szCs w:val="22"/>
              </w:rPr>
              <w:t>μM</w:t>
            </w:r>
            <w:proofErr w:type="spellEnd"/>
          </w:p>
        </w:tc>
      </w:tr>
      <w:tr w:rsidR="0013600A" w:rsidRPr="00F13DE1" w14:paraId="531D1812" w14:textId="77777777" w:rsidTr="002529A3">
        <w:trPr>
          <w:jc w:val="center"/>
        </w:trPr>
        <w:tc>
          <w:tcPr>
            <w:tcW w:w="5231" w:type="dxa"/>
          </w:tcPr>
          <w:p w14:paraId="68136268" w14:textId="77777777" w:rsidR="0013600A" w:rsidRPr="00F13DE1" w:rsidRDefault="0013600A" w:rsidP="002529A3">
            <w:pPr>
              <w:spacing w:line="360" w:lineRule="auto"/>
              <w:rPr>
                <w:sz w:val="22"/>
                <w:szCs w:val="22"/>
                <w:lang w:val="en-GB"/>
              </w:rPr>
            </w:pPr>
            <w:r w:rsidRPr="00F13DE1">
              <w:rPr>
                <w:sz w:val="22"/>
                <w:szCs w:val="22"/>
              </w:rPr>
              <w:t xml:space="preserve">DNA molde 1 </w:t>
            </w:r>
            <w:proofErr w:type="spellStart"/>
            <w:r w:rsidRPr="00F13DE1">
              <w:rPr>
                <w:sz w:val="22"/>
                <w:szCs w:val="22"/>
              </w:rPr>
              <w:t>μL</w:t>
            </w:r>
            <w:proofErr w:type="spellEnd"/>
          </w:p>
        </w:tc>
        <w:tc>
          <w:tcPr>
            <w:tcW w:w="1559" w:type="dxa"/>
          </w:tcPr>
          <w:p w14:paraId="4AB31442" w14:textId="77777777" w:rsidR="0013600A" w:rsidRPr="00F13DE1" w:rsidRDefault="0013600A" w:rsidP="002529A3">
            <w:pPr>
              <w:spacing w:line="360" w:lineRule="auto"/>
              <w:rPr>
                <w:sz w:val="22"/>
                <w:szCs w:val="22"/>
                <w:lang w:val="en-GB"/>
              </w:rPr>
            </w:pPr>
            <w:r w:rsidRPr="00F13DE1">
              <w:rPr>
                <w:sz w:val="22"/>
                <w:szCs w:val="22"/>
              </w:rPr>
              <w:t>250 ng</w:t>
            </w:r>
          </w:p>
        </w:tc>
      </w:tr>
      <w:tr w:rsidR="0013600A" w:rsidRPr="00F13DE1" w14:paraId="3DF598E7" w14:textId="77777777" w:rsidTr="002529A3">
        <w:trPr>
          <w:cnfStyle w:val="000000100000" w:firstRow="0" w:lastRow="0" w:firstColumn="0" w:lastColumn="0" w:oddVBand="0" w:evenVBand="0" w:oddHBand="1" w:evenHBand="0" w:firstRowFirstColumn="0" w:firstRowLastColumn="0" w:lastRowFirstColumn="0" w:lastRowLastColumn="0"/>
          <w:jc w:val="center"/>
        </w:trPr>
        <w:tc>
          <w:tcPr>
            <w:tcW w:w="5231" w:type="dxa"/>
          </w:tcPr>
          <w:p w14:paraId="1E313A31" w14:textId="77777777" w:rsidR="0013600A" w:rsidRPr="00F13DE1" w:rsidRDefault="0013600A" w:rsidP="002529A3">
            <w:pPr>
              <w:spacing w:line="360" w:lineRule="auto"/>
              <w:rPr>
                <w:sz w:val="22"/>
                <w:szCs w:val="22"/>
                <w:lang w:val="en-GB"/>
              </w:rPr>
            </w:pPr>
            <w:r w:rsidRPr="00F13DE1">
              <w:rPr>
                <w:sz w:val="22"/>
                <w:szCs w:val="22"/>
              </w:rPr>
              <w:t xml:space="preserve">Agua libre de </w:t>
            </w:r>
            <w:proofErr w:type="spellStart"/>
            <w:r w:rsidRPr="00F13DE1">
              <w:rPr>
                <w:sz w:val="22"/>
                <w:szCs w:val="22"/>
              </w:rPr>
              <w:t>RNasas</w:t>
            </w:r>
            <w:proofErr w:type="spellEnd"/>
          </w:p>
        </w:tc>
        <w:tc>
          <w:tcPr>
            <w:tcW w:w="1559" w:type="dxa"/>
          </w:tcPr>
          <w:p w14:paraId="6192207F" w14:textId="77777777" w:rsidR="0013600A" w:rsidRPr="00F13DE1" w:rsidRDefault="0013600A" w:rsidP="002529A3">
            <w:pPr>
              <w:keepNext/>
              <w:spacing w:line="360" w:lineRule="auto"/>
              <w:rPr>
                <w:sz w:val="22"/>
                <w:szCs w:val="22"/>
                <w:lang w:val="en-GB"/>
              </w:rPr>
            </w:pPr>
            <w:proofErr w:type="spellStart"/>
            <w:r w:rsidRPr="00F13DE1">
              <w:rPr>
                <w:sz w:val="22"/>
                <w:szCs w:val="22"/>
              </w:rPr>
              <w:t>c.s.p</w:t>
            </w:r>
            <w:proofErr w:type="spellEnd"/>
            <w:r w:rsidRPr="00F13DE1">
              <w:rPr>
                <w:sz w:val="22"/>
                <w:szCs w:val="22"/>
                <w:lang w:val="en-GB"/>
              </w:rPr>
              <w:t xml:space="preserve"> 10 µL</w:t>
            </w:r>
          </w:p>
        </w:tc>
      </w:tr>
    </w:tbl>
    <w:p w14:paraId="11F7BDEC" w14:textId="7595713A" w:rsidR="0013600A" w:rsidRPr="00F13DE1" w:rsidRDefault="0013600A" w:rsidP="0013600A">
      <w:pPr>
        <w:pStyle w:val="Descripcin"/>
        <w:spacing w:line="360" w:lineRule="auto"/>
        <w:jc w:val="center"/>
        <w:rPr>
          <w:rFonts w:ascii="Times New Roman" w:hAnsi="Times New Roman" w:cs="Times New Roman"/>
          <w:b w:val="0"/>
          <w:bCs w:val="0"/>
          <w:i/>
          <w:iCs/>
          <w:sz w:val="22"/>
          <w:szCs w:val="22"/>
        </w:rPr>
      </w:pPr>
      <w:bookmarkStart w:id="155" w:name="_Toc510782498"/>
      <w:bookmarkStart w:id="156" w:name="_Toc510782576"/>
      <w:bookmarkStart w:id="157" w:name="_Toc511233684"/>
      <w:bookmarkStart w:id="158" w:name="_Toc513154264"/>
      <w:bookmarkStart w:id="159" w:name="_Toc513884839"/>
      <w:r w:rsidRPr="00F13DE1">
        <w:rPr>
          <w:rFonts w:ascii="Times New Roman" w:hAnsi="Times New Roman" w:cs="Times New Roman"/>
          <w:b w:val="0"/>
          <w:bCs w:val="0"/>
          <w:i/>
          <w:iCs/>
          <w:sz w:val="22"/>
          <w:szCs w:val="22"/>
        </w:rPr>
        <w:t>Tabla</w:t>
      </w:r>
      <w:r w:rsidR="00CD4904" w:rsidRPr="00F13DE1">
        <w:rPr>
          <w:rFonts w:ascii="Times New Roman" w:hAnsi="Times New Roman" w:cs="Times New Roman"/>
          <w:b w:val="0"/>
          <w:bCs w:val="0"/>
          <w:i/>
          <w:iCs/>
          <w:sz w:val="22"/>
          <w:szCs w:val="22"/>
        </w:rPr>
        <w:t xml:space="preserve"> 5</w:t>
      </w:r>
      <w:r w:rsidRPr="00F13DE1">
        <w:rPr>
          <w:rFonts w:ascii="Times New Roman" w:hAnsi="Times New Roman" w:cs="Times New Roman"/>
          <w:b w:val="0"/>
          <w:bCs w:val="0"/>
          <w:i/>
          <w:iCs/>
          <w:sz w:val="22"/>
          <w:szCs w:val="22"/>
        </w:rPr>
        <w:t xml:space="preserve">: </w:t>
      </w:r>
      <w:proofErr w:type="spellStart"/>
      <w:r w:rsidRPr="00F13DE1">
        <w:rPr>
          <w:rFonts w:ascii="Times New Roman" w:hAnsi="Times New Roman" w:cs="Times New Roman"/>
          <w:b w:val="0"/>
          <w:bCs w:val="0"/>
          <w:i/>
          <w:iCs/>
          <w:sz w:val="22"/>
          <w:szCs w:val="22"/>
        </w:rPr>
        <w:t>qPCR</w:t>
      </w:r>
      <w:proofErr w:type="spellEnd"/>
      <w:r w:rsidRPr="00F13DE1">
        <w:rPr>
          <w:rFonts w:ascii="Times New Roman" w:hAnsi="Times New Roman" w:cs="Times New Roman"/>
          <w:b w:val="0"/>
          <w:bCs w:val="0"/>
          <w:i/>
          <w:iCs/>
          <w:sz w:val="22"/>
          <w:szCs w:val="22"/>
        </w:rPr>
        <w:t xml:space="preserve"> componentes de la mezcla.</w:t>
      </w:r>
      <w:bookmarkEnd w:id="155"/>
      <w:bookmarkEnd w:id="156"/>
      <w:bookmarkEnd w:id="157"/>
      <w:bookmarkEnd w:id="158"/>
      <w:bookmarkEnd w:id="159"/>
    </w:p>
    <w:p w14:paraId="683DBEB4" w14:textId="77777777" w:rsidR="0013600A" w:rsidRPr="00F13DE1" w:rsidRDefault="0013600A" w:rsidP="0013600A">
      <w:pPr>
        <w:spacing w:line="360" w:lineRule="auto"/>
        <w:jc w:val="both"/>
        <w:rPr>
          <w:sz w:val="22"/>
          <w:szCs w:val="22"/>
        </w:rPr>
      </w:pPr>
      <w:r w:rsidRPr="00F13DE1">
        <w:rPr>
          <w:sz w:val="22"/>
          <w:szCs w:val="22"/>
        </w:rPr>
        <w:t xml:space="preserve">Usamos el diseño general de la placa, en el </w:t>
      </w:r>
      <w:r w:rsidRPr="00F13DE1">
        <w:rPr>
          <w:i/>
          <w:iCs/>
          <w:sz w:val="22"/>
          <w:szCs w:val="22"/>
        </w:rPr>
        <w:t xml:space="preserve">software </w:t>
      </w:r>
      <w:proofErr w:type="spellStart"/>
      <w:r w:rsidRPr="00F13DE1">
        <w:rPr>
          <w:i/>
          <w:iCs/>
          <w:sz w:val="22"/>
          <w:szCs w:val="22"/>
        </w:rPr>
        <w:t>QuantStudio</w:t>
      </w:r>
      <w:proofErr w:type="spellEnd"/>
      <w:r w:rsidRPr="00F13DE1">
        <w:rPr>
          <w:i/>
          <w:iCs/>
          <w:sz w:val="22"/>
          <w:szCs w:val="22"/>
        </w:rPr>
        <w:t xml:space="preserve">™ </w:t>
      </w:r>
      <w:proofErr w:type="spellStart"/>
      <w:r w:rsidRPr="00F13DE1">
        <w:rPr>
          <w:i/>
          <w:iCs/>
          <w:sz w:val="22"/>
          <w:szCs w:val="22"/>
        </w:rPr>
        <w:t>Design</w:t>
      </w:r>
      <w:proofErr w:type="spellEnd"/>
      <w:r w:rsidRPr="00F13DE1">
        <w:rPr>
          <w:i/>
          <w:iCs/>
          <w:sz w:val="22"/>
          <w:szCs w:val="22"/>
        </w:rPr>
        <w:t xml:space="preserve"> &amp; </w:t>
      </w:r>
      <w:proofErr w:type="spellStart"/>
      <w:r w:rsidRPr="00F13DE1">
        <w:rPr>
          <w:i/>
          <w:iCs/>
          <w:sz w:val="22"/>
          <w:szCs w:val="22"/>
        </w:rPr>
        <w:t>Analysis</w:t>
      </w:r>
      <w:proofErr w:type="spellEnd"/>
      <w:r w:rsidRPr="00F13DE1">
        <w:rPr>
          <w:i/>
          <w:iCs/>
          <w:sz w:val="22"/>
          <w:szCs w:val="22"/>
        </w:rPr>
        <w:t xml:space="preserve"> Softwarev1.2</w:t>
      </w:r>
      <w:r w:rsidRPr="00F13DE1">
        <w:rPr>
          <w:sz w:val="22"/>
          <w:szCs w:val="22"/>
        </w:rPr>
        <w:t xml:space="preserve"> Real-Time PCR </w:t>
      </w:r>
      <w:proofErr w:type="spellStart"/>
      <w:r w:rsidRPr="00F13DE1">
        <w:rPr>
          <w:sz w:val="22"/>
          <w:szCs w:val="22"/>
        </w:rPr>
        <w:t>System</w:t>
      </w:r>
      <w:proofErr w:type="spellEnd"/>
      <w:r w:rsidRPr="00F13DE1">
        <w:rPr>
          <w:sz w:val="22"/>
          <w:szCs w:val="22"/>
        </w:rPr>
        <w:t xml:space="preserve"> (</w:t>
      </w:r>
      <w:proofErr w:type="spellStart"/>
      <w:r w:rsidRPr="00F13DE1">
        <w:rPr>
          <w:sz w:val="22"/>
          <w:szCs w:val="22"/>
        </w:rPr>
        <w:t>Applied</w:t>
      </w:r>
      <w:proofErr w:type="spellEnd"/>
      <w:r w:rsidRPr="00F13DE1">
        <w:rPr>
          <w:sz w:val="22"/>
          <w:szCs w:val="22"/>
        </w:rPr>
        <w:t xml:space="preserve"> </w:t>
      </w:r>
      <w:proofErr w:type="spellStart"/>
      <w:r w:rsidRPr="00F13DE1">
        <w:rPr>
          <w:sz w:val="22"/>
          <w:szCs w:val="22"/>
        </w:rPr>
        <w:t>Biosystems</w:t>
      </w:r>
      <w:proofErr w:type="spellEnd"/>
      <w:r w:rsidRPr="00F13DE1">
        <w:rPr>
          <w:sz w:val="22"/>
          <w:szCs w:val="22"/>
        </w:rPr>
        <w:t xml:space="preserve">). Y programamos el termociclador con perfil térmico característico de los cebadores usados. </w:t>
      </w:r>
    </w:p>
    <w:p w14:paraId="23C9F388" w14:textId="77777777" w:rsidR="0013600A" w:rsidRPr="00F13DE1" w:rsidRDefault="0013600A" w:rsidP="00153EBC">
      <w:pPr>
        <w:pStyle w:val="Ttulo5"/>
        <w:numPr>
          <w:ilvl w:val="0"/>
          <w:numId w:val="3"/>
        </w:numPr>
        <w:tabs>
          <w:tab w:val="num" w:pos="851"/>
        </w:tabs>
        <w:spacing w:before="0" w:after="240"/>
        <w:ind w:left="851" w:hanging="425"/>
        <w:contextualSpacing/>
        <w:jc w:val="both"/>
        <w:rPr>
          <w:rStyle w:val="nfasis"/>
          <w:rFonts w:ascii="Times New Roman" w:hAnsi="Times New Roman" w:cs="Times New Roman"/>
          <w:b/>
          <w:bCs/>
        </w:rPr>
      </w:pPr>
      <w:r w:rsidRPr="00F13DE1">
        <w:rPr>
          <w:rFonts w:ascii="Times New Roman" w:hAnsi="Times New Roman" w:cs="Times New Roman"/>
        </w:rPr>
        <w:t xml:space="preserve"> </w:t>
      </w:r>
      <w:bookmarkStart w:id="160" w:name="_Toc488338451"/>
      <w:r w:rsidRPr="00F13DE1">
        <w:rPr>
          <w:rStyle w:val="nfasis"/>
          <w:rFonts w:ascii="Times New Roman" w:hAnsi="Times New Roman" w:cs="Times New Roman"/>
          <w:b/>
          <w:bCs/>
        </w:rPr>
        <w:t>Cálculos</w:t>
      </w:r>
      <w:bookmarkEnd w:id="160"/>
      <w:r w:rsidRPr="00F13DE1">
        <w:rPr>
          <w:rStyle w:val="nfasis"/>
          <w:rFonts w:ascii="Times New Roman" w:hAnsi="Times New Roman" w:cs="Times New Roman"/>
          <w:b/>
          <w:bCs/>
        </w:rPr>
        <w:t xml:space="preserve"> </w:t>
      </w:r>
    </w:p>
    <w:p w14:paraId="159070B7" w14:textId="77777777" w:rsidR="0013600A" w:rsidRPr="00F13DE1" w:rsidRDefault="0013600A" w:rsidP="0013600A">
      <w:pPr>
        <w:spacing w:line="360" w:lineRule="auto"/>
        <w:jc w:val="both"/>
        <w:rPr>
          <w:sz w:val="22"/>
          <w:szCs w:val="22"/>
        </w:rPr>
      </w:pPr>
      <w:r w:rsidRPr="00F13DE1">
        <w:rPr>
          <w:sz w:val="22"/>
          <w:szCs w:val="22"/>
        </w:rPr>
        <w:t xml:space="preserve">Los sistemas de PCR a tiempo real detectan la cantidad de fluorescencia producida en cada ciclo de PCR y el </w:t>
      </w:r>
      <w:r w:rsidRPr="00F13DE1">
        <w:rPr>
          <w:i/>
          <w:iCs/>
          <w:sz w:val="22"/>
          <w:szCs w:val="22"/>
        </w:rPr>
        <w:t xml:space="preserve">software </w:t>
      </w:r>
      <w:r w:rsidRPr="00F13DE1">
        <w:rPr>
          <w:sz w:val="22"/>
          <w:szCs w:val="22"/>
        </w:rPr>
        <w:t xml:space="preserve">de análisis representa dicha fluorescencia gráficamente respecto al número de ciclos. </w:t>
      </w:r>
    </w:p>
    <w:p w14:paraId="6140DAD2" w14:textId="77777777" w:rsidR="0013600A" w:rsidRPr="00F13DE1" w:rsidRDefault="0013600A" w:rsidP="0013600A">
      <w:pPr>
        <w:spacing w:line="360" w:lineRule="auto"/>
        <w:jc w:val="both"/>
        <w:rPr>
          <w:sz w:val="22"/>
          <w:szCs w:val="22"/>
        </w:rPr>
      </w:pPr>
      <w:r w:rsidRPr="00F13DE1">
        <w:rPr>
          <w:sz w:val="22"/>
          <w:szCs w:val="22"/>
        </w:rPr>
        <w:t>El ciclo umbral (</w:t>
      </w:r>
      <w:proofErr w:type="spellStart"/>
      <w:r w:rsidRPr="00F13DE1">
        <w:rPr>
          <w:i/>
          <w:iCs/>
          <w:sz w:val="22"/>
          <w:szCs w:val="22"/>
        </w:rPr>
        <w:t>threshold</w:t>
      </w:r>
      <w:proofErr w:type="spellEnd"/>
      <w:r w:rsidRPr="00F13DE1">
        <w:rPr>
          <w:i/>
          <w:iCs/>
          <w:sz w:val="22"/>
          <w:szCs w:val="22"/>
        </w:rPr>
        <w:t xml:space="preserve"> </w:t>
      </w:r>
      <w:proofErr w:type="spellStart"/>
      <w:r w:rsidRPr="00F13DE1">
        <w:rPr>
          <w:i/>
          <w:iCs/>
          <w:sz w:val="22"/>
          <w:szCs w:val="22"/>
        </w:rPr>
        <w:t>cycle</w:t>
      </w:r>
      <w:proofErr w:type="spellEnd"/>
      <w:r w:rsidRPr="00F13DE1">
        <w:rPr>
          <w:sz w:val="22"/>
          <w:szCs w:val="22"/>
        </w:rPr>
        <w:t>) (</w:t>
      </w:r>
      <w:proofErr w:type="spellStart"/>
      <w:r w:rsidRPr="00F13DE1">
        <w:rPr>
          <w:i/>
          <w:iCs/>
          <w:sz w:val="22"/>
          <w:szCs w:val="22"/>
        </w:rPr>
        <w:t>Ct</w:t>
      </w:r>
      <w:proofErr w:type="spellEnd"/>
      <w:r w:rsidRPr="00F13DE1">
        <w:rPr>
          <w:sz w:val="22"/>
          <w:szCs w:val="22"/>
        </w:rPr>
        <w:t xml:space="preserve">) se convierte a una cantidad relativa a través del uso de una recta estándar construida de muestras agrupadas. La fórmula logarítmica utilizada para transformar los valores de </w:t>
      </w:r>
      <w:proofErr w:type="spellStart"/>
      <w:r w:rsidRPr="00F13DE1">
        <w:rPr>
          <w:i/>
          <w:iCs/>
          <w:sz w:val="22"/>
          <w:szCs w:val="22"/>
        </w:rPr>
        <w:t>Ct</w:t>
      </w:r>
      <w:proofErr w:type="spellEnd"/>
      <w:r w:rsidRPr="00F13DE1">
        <w:rPr>
          <w:i/>
          <w:iCs/>
          <w:sz w:val="22"/>
          <w:szCs w:val="22"/>
        </w:rPr>
        <w:t xml:space="preserve"> </w:t>
      </w:r>
      <w:r w:rsidRPr="00F13DE1">
        <w:rPr>
          <w:sz w:val="22"/>
          <w:szCs w:val="22"/>
        </w:rPr>
        <w:t>tanto para los genes estudiados y el control endógeno es:</w:t>
      </w:r>
    </w:p>
    <w:p w14:paraId="101788ED" w14:textId="77777777" w:rsidR="0013600A" w:rsidRPr="00F13DE1" w:rsidRDefault="0013600A" w:rsidP="0013600A">
      <w:pPr>
        <w:spacing w:line="360" w:lineRule="auto"/>
        <w:rPr>
          <w:sz w:val="22"/>
          <w:szCs w:val="22"/>
        </w:rPr>
      </w:pPr>
      <m:oMathPara>
        <m:oMath>
          <m:r>
            <w:rPr>
              <w:rFonts w:ascii="Cambria Math" w:hAnsi="Cambria Math"/>
              <w:sz w:val="22"/>
              <w:szCs w:val="22"/>
            </w:rPr>
            <m:t>Expo</m:t>
          </m:r>
          <m:r>
            <m:rPr>
              <m:sty m:val="p"/>
            </m:rPr>
            <w:rPr>
              <w:rFonts w:ascii="Cambria Math" w:hAnsi="Cambria Math"/>
              <w:sz w:val="22"/>
              <w:szCs w:val="22"/>
            </w:rPr>
            <m:t>=</m:t>
          </m:r>
          <m:f>
            <m:fPr>
              <m:ctrlPr>
                <w:rPr>
                  <w:rFonts w:ascii="Cambria Math" w:hAnsi="Cambria Math"/>
                  <w:sz w:val="22"/>
                  <w:szCs w:val="22"/>
                </w:rPr>
              </m:ctrlPr>
            </m:fPr>
            <m:num>
              <m:r>
                <m:rPr>
                  <m:sty m:val="p"/>
                </m:rPr>
                <w:rPr>
                  <w:rFonts w:ascii="Cambria Math" w:hAnsi="Cambria Math"/>
                  <w:sz w:val="22"/>
                  <w:szCs w:val="22"/>
                </w:rPr>
                <m:t>(</m:t>
              </m:r>
              <m:r>
                <w:rPr>
                  <w:rFonts w:ascii="Cambria Math" w:hAnsi="Cambria Math"/>
                  <w:sz w:val="22"/>
                  <w:szCs w:val="22"/>
                </w:rPr>
                <m:t>Ct</m:t>
              </m:r>
              <m:r>
                <m:rPr>
                  <m:sty m:val="p"/>
                </m:rPr>
                <w:rPr>
                  <w:rFonts w:ascii="Cambria Math" w:hAnsi="Cambria Math"/>
                  <w:sz w:val="22"/>
                  <w:szCs w:val="22"/>
                </w:rPr>
                <m:t xml:space="preserve"> </m:t>
              </m:r>
              <m:r>
                <w:rPr>
                  <w:rFonts w:ascii="Cambria Math" w:hAnsi="Cambria Math"/>
                  <w:sz w:val="22"/>
                  <w:szCs w:val="22"/>
                </w:rPr>
                <m:t>muestra</m:t>
              </m:r>
              <m:r>
                <m:rPr>
                  <m:sty m:val="p"/>
                </m:rPr>
                <w:rPr>
                  <w:rFonts w:ascii="Cambria Math" w:hAnsi="Cambria Math"/>
                  <w:sz w:val="22"/>
                  <w:szCs w:val="22"/>
                </w:rPr>
                <m:t>-I</m:t>
              </m:r>
              <m:r>
                <w:rPr>
                  <w:rFonts w:ascii="Cambria Math" w:hAnsi="Cambria Math"/>
                  <w:sz w:val="22"/>
                  <w:szCs w:val="22"/>
                </w:rPr>
                <m:t>ntercepto</m:t>
              </m:r>
              <m:r>
                <m:rPr>
                  <m:sty m:val="p"/>
                </m:rPr>
                <w:rPr>
                  <w:rFonts w:ascii="Cambria Math" w:hAnsi="Cambria Math"/>
                  <w:sz w:val="22"/>
                  <w:szCs w:val="22"/>
                </w:rPr>
                <m:t>)</m:t>
              </m:r>
            </m:num>
            <m:den>
              <m:r>
                <w:rPr>
                  <w:rFonts w:ascii="Cambria Math" w:hAnsi="Cambria Math"/>
                  <w:sz w:val="22"/>
                  <w:szCs w:val="22"/>
                </w:rPr>
                <m:t>Pendiente</m:t>
              </m:r>
            </m:den>
          </m:f>
        </m:oMath>
      </m:oMathPara>
    </w:p>
    <w:p w14:paraId="71ECAF61" w14:textId="77777777" w:rsidR="0013600A" w:rsidRPr="00F13DE1" w:rsidRDefault="0013600A" w:rsidP="0013600A">
      <w:pPr>
        <w:spacing w:line="360" w:lineRule="auto"/>
        <w:jc w:val="both"/>
        <w:rPr>
          <w:sz w:val="22"/>
          <w:szCs w:val="22"/>
        </w:rPr>
      </w:pPr>
      <w:r w:rsidRPr="00F13DE1">
        <w:rPr>
          <w:sz w:val="22"/>
          <w:szCs w:val="22"/>
        </w:rPr>
        <w:t>Por cada muestra, la cantidad del mRNA del gen diana se normaliza con el contenido de mRNA de GAPDH (control endógeno). Para que las eficiencias sean similares, las pendientes de ambas rectas deben ser similares, puesto que la eficiencia de la reacción de amplificación viene dada por la siguiente ecuación:</w:t>
      </w:r>
    </w:p>
    <w:p w14:paraId="201120CA" w14:textId="77777777" w:rsidR="0013600A" w:rsidRPr="00F13DE1" w:rsidRDefault="0013600A" w:rsidP="0013600A">
      <w:pPr>
        <w:spacing w:line="360" w:lineRule="auto"/>
        <w:rPr>
          <w:sz w:val="22"/>
          <w:szCs w:val="22"/>
        </w:rPr>
      </w:pPr>
      <m:oMathPara>
        <m:oMath>
          <m:r>
            <w:rPr>
              <w:rFonts w:ascii="Cambria Math" w:hAnsi="Cambria Math"/>
              <w:sz w:val="22"/>
              <w:szCs w:val="22"/>
            </w:rPr>
            <m:t>Eficiencia=</m:t>
          </m:r>
          <m:d>
            <m:dPr>
              <m:begChr m:val="["/>
              <m:endChr m:val="]"/>
              <m:ctrlPr>
                <w:rPr>
                  <w:rFonts w:ascii="Cambria Math" w:hAnsi="Cambria Math"/>
                  <w:i/>
                  <w:sz w:val="22"/>
                  <w:szCs w:val="22"/>
                </w:rPr>
              </m:ctrlPr>
            </m:dPr>
            <m:e>
              <m:sSup>
                <m:sSupPr>
                  <m:ctrlPr>
                    <w:rPr>
                      <w:rFonts w:ascii="Cambria Math" w:hAnsi="Cambria Math"/>
                      <w:i/>
                      <w:sz w:val="22"/>
                      <w:szCs w:val="22"/>
                    </w:rPr>
                  </m:ctrlPr>
                </m:sSupPr>
                <m:e>
                  <m:r>
                    <w:rPr>
                      <w:rFonts w:ascii="Cambria Math" w:hAnsi="Cambria Math"/>
                      <w:sz w:val="22"/>
                      <w:szCs w:val="22"/>
                    </w:rPr>
                    <m:t>10</m:t>
                  </m:r>
                </m:e>
                <m:sup>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pendiente</m:t>
                      </m:r>
                    </m:den>
                  </m:f>
                  <m:r>
                    <w:rPr>
                      <w:rFonts w:ascii="Cambria Math" w:hAnsi="Cambria Math"/>
                      <w:sz w:val="22"/>
                      <w:szCs w:val="22"/>
                    </w:rPr>
                    <m:t>)</m:t>
                  </m:r>
                </m:sup>
              </m:sSup>
            </m:e>
          </m:d>
          <m:r>
            <w:rPr>
              <w:rFonts w:ascii="Cambria Math" w:hAnsi="Cambria Math"/>
              <w:sz w:val="22"/>
              <w:szCs w:val="22"/>
            </w:rPr>
            <m:t xml:space="preserve"> -1</m:t>
          </m:r>
        </m:oMath>
      </m:oMathPara>
    </w:p>
    <w:p w14:paraId="4C23A54C" w14:textId="77777777" w:rsidR="0013600A" w:rsidRPr="00F13DE1" w:rsidRDefault="0013600A" w:rsidP="0013600A">
      <w:pPr>
        <w:spacing w:line="360" w:lineRule="auto"/>
        <w:jc w:val="both"/>
        <w:rPr>
          <w:sz w:val="22"/>
          <w:szCs w:val="22"/>
        </w:rPr>
      </w:pPr>
      <w:r w:rsidRPr="00F13DE1">
        <w:rPr>
          <w:sz w:val="22"/>
          <w:szCs w:val="22"/>
        </w:rPr>
        <w:t>Para una pendiente de -3.322 obtenemos una eficiencia del 100%, lo cual significa que el aumento de un ciclo de amplificación durante la fase exponencial de la reacción supone exactamente la duplicación del material amplificado. Una reacción de amplificación debe tener una eficiencia lo más cercana al 100% para estar optimizada.</w:t>
      </w:r>
    </w:p>
    <w:p w14:paraId="3F6EA775" w14:textId="72BD2FF1" w:rsidR="0013600A" w:rsidRPr="008A4977" w:rsidRDefault="0013600A" w:rsidP="00F14CF3">
      <w:pPr>
        <w:pStyle w:val="elisa"/>
        <w:numPr>
          <w:ilvl w:val="0"/>
          <w:numId w:val="0"/>
        </w:numPr>
        <w:rPr>
          <w:b/>
          <w:bCs/>
        </w:rPr>
      </w:pPr>
    </w:p>
    <w:p w14:paraId="5D23B005" w14:textId="77777777" w:rsidR="00F14CF3" w:rsidRPr="005E5FA9" w:rsidRDefault="00F14CF3" w:rsidP="00F14CF3">
      <w:pPr>
        <w:pStyle w:val="elisa"/>
        <w:numPr>
          <w:ilvl w:val="0"/>
          <w:numId w:val="0"/>
        </w:numPr>
        <w:ind w:left="720" w:hanging="360"/>
        <w:rPr>
          <w:b/>
          <w:bCs/>
        </w:rPr>
      </w:pPr>
      <w:bookmarkStart w:id="161" w:name="_Toc13150663"/>
      <w:r w:rsidRPr="005E5FA9">
        <w:rPr>
          <w:b/>
          <w:bCs/>
        </w:rPr>
        <w:lastRenderedPageBreak/>
        <w:t>Anexo VII</w:t>
      </w:r>
      <w:bookmarkEnd w:id="161"/>
    </w:p>
    <w:p w14:paraId="3D24A574" w14:textId="77777777" w:rsidR="00F14CF3" w:rsidRPr="00062272" w:rsidRDefault="00F14CF3" w:rsidP="00F14CF3">
      <w:pPr>
        <w:spacing w:line="360" w:lineRule="auto"/>
        <w:jc w:val="both"/>
        <w:rPr>
          <w:color w:val="000000"/>
          <w:sz w:val="22"/>
          <w:szCs w:val="22"/>
        </w:rPr>
      </w:pPr>
      <w:r w:rsidRPr="00062272">
        <w:rPr>
          <w:color w:val="000000"/>
          <w:sz w:val="22"/>
          <w:szCs w:val="22"/>
        </w:rPr>
        <w:t xml:space="preserve">KLRD1: Lectina de </w:t>
      </w:r>
      <w:proofErr w:type="spellStart"/>
      <w:r>
        <w:rPr>
          <w:color w:val="000000"/>
          <w:sz w:val="22"/>
          <w:szCs w:val="22"/>
        </w:rPr>
        <w:t>killer</w:t>
      </w:r>
      <w:proofErr w:type="spellEnd"/>
      <w:r>
        <w:rPr>
          <w:color w:val="000000"/>
          <w:sz w:val="22"/>
          <w:szCs w:val="22"/>
        </w:rPr>
        <w:t xml:space="preserve"> </w:t>
      </w:r>
      <w:proofErr w:type="spellStart"/>
      <w:r>
        <w:rPr>
          <w:color w:val="000000"/>
          <w:sz w:val="22"/>
          <w:szCs w:val="22"/>
        </w:rPr>
        <w:t>cell</w:t>
      </w:r>
      <w:proofErr w:type="spellEnd"/>
      <w:r>
        <w:rPr>
          <w:color w:val="000000"/>
          <w:sz w:val="22"/>
          <w:szCs w:val="22"/>
        </w:rPr>
        <w:t xml:space="preserve"> como receptor D1</w:t>
      </w:r>
    </w:p>
    <w:p w14:paraId="41EC33B9" w14:textId="77777777" w:rsidR="00F14CF3" w:rsidRPr="00062272" w:rsidRDefault="00F14CF3" w:rsidP="00F14CF3">
      <w:pPr>
        <w:spacing w:line="360" w:lineRule="auto"/>
        <w:jc w:val="both"/>
        <w:rPr>
          <w:color w:val="000000"/>
          <w:sz w:val="22"/>
          <w:szCs w:val="22"/>
        </w:rPr>
      </w:pPr>
      <w:r w:rsidRPr="00062272">
        <w:rPr>
          <w:color w:val="000000"/>
          <w:sz w:val="22"/>
          <w:szCs w:val="22"/>
        </w:rPr>
        <w:t>PLCB3</w:t>
      </w:r>
      <w:r>
        <w:rPr>
          <w:color w:val="000000"/>
          <w:sz w:val="22"/>
          <w:szCs w:val="22"/>
        </w:rPr>
        <w:t>: Fosfolipasa C beta 3</w:t>
      </w:r>
    </w:p>
    <w:p w14:paraId="1D891F38" w14:textId="77777777" w:rsidR="00F14CF3" w:rsidRPr="00062272" w:rsidRDefault="00F14CF3" w:rsidP="00F14CF3">
      <w:pPr>
        <w:spacing w:line="360" w:lineRule="auto"/>
        <w:jc w:val="both"/>
        <w:rPr>
          <w:color w:val="000000"/>
          <w:sz w:val="22"/>
          <w:szCs w:val="22"/>
        </w:rPr>
      </w:pPr>
      <w:r w:rsidRPr="00062272">
        <w:rPr>
          <w:color w:val="000000"/>
          <w:sz w:val="22"/>
          <w:szCs w:val="22"/>
        </w:rPr>
        <w:t xml:space="preserve">ATP1B2: ATPasa </w:t>
      </w:r>
      <w:proofErr w:type="spellStart"/>
      <w:r w:rsidRPr="00062272">
        <w:rPr>
          <w:color w:val="000000"/>
          <w:sz w:val="22"/>
          <w:szCs w:val="22"/>
        </w:rPr>
        <w:t>Na</w:t>
      </w:r>
      <w:proofErr w:type="spellEnd"/>
      <w:r w:rsidRPr="00062272">
        <w:rPr>
          <w:color w:val="000000"/>
          <w:sz w:val="22"/>
          <w:szCs w:val="22"/>
        </w:rPr>
        <w:t xml:space="preserve"> + / K + transportadora</w:t>
      </w:r>
      <w:r>
        <w:rPr>
          <w:color w:val="000000"/>
          <w:sz w:val="22"/>
          <w:szCs w:val="22"/>
        </w:rPr>
        <w:t>. S</w:t>
      </w:r>
      <w:r w:rsidRPr="00062272">
        <w:rPr>
          <w:color w:val="000000"/>
          <w:sz w:val="22"/>
          <w:szCs w:val="22"/>
        </w:rPr>
        <w:t>ubunidad beta 2</w:t>
      </w:r>
    </w:p>
    <w:p w14:paraId="307F671C" w14:textId="77777777" w:rsidR="00F14CF3" w:rsidRPr="00062272" w:rsidRDefault="00F14CF3" w:rsidP="00F14CF3">
      <w:pPr>
        <w:spacing w:line="360" w:lineRule="auto"/>
        <w:jc w:val="both"/>
        <w:rPr>
          <w:color w:val="000000"/>
          <w:sz w:val="22"/>
          <w:szCs w:val="22"/>
        </w:rPr>
      </w:pPr>
      <w:r w:rsidRPr="00062272">
        <w:rPr>
          <w:color w:val="000000"/>
          <w:sz w:val="22"/>
          <w:szCs w:val="22"/>
        </w:rPr>
        <w:t xml:space="preserve">GPX6: Glutatión </w:t>
      </w:r>
      <w:r>
        <w:rPr>
          <w:color w:val="000000"/>
          <w:sz w:val="22"/>
          <w:szCs w:val="22"/>
        </w:rPr>
        <w:t>peroxidasa 6</w:t>
      </w:r>
    </w:p>
    <w:p w14:paraId="22A366C1" w14:textId="77777777" w:rsidR="00F14CF3" w:rsidRPr="008F0622" w:rsidRDefault="00F14CF3" w:rsidP="00F14CF3">
      <w:pPr>
        <w:spacing w:line="360" w:lineRule="auto"/>
        <w:jc w:val="both"/>
        <w:rPr>
          <w:color w:val="000000"/>
          <w:sz w:val="22"/>
          <w:szCs w:val="22"/>
        </w:rPr>
      </w:pPr>
      <w:r w:rsidRPr="008F0622">
        <w:rPr>
          <w:color w:val="000000"/>
          <w:sz w:val="22"/>
          <w:szCs w:val="22"/>
        </w:rPr>
        <w:t>TG</w:t>
      </w:r>
      <w:r>
        <w:rPr>
          <w:color w:val="000000"/>
          <w:sz w:val="22"/>
          <w:szCs w:val="22"/>
        </w:rPr>
        <w:t>: Tiroglobulina</w:t>
      </w:r>
    </w:p>
    <w:p w14:paraId="71A9BBD3" w14:textId="77777777" w:rsidR="00F14CF3" w:rsidRPr="008F0622" w:rsidRDefault="00F14CF3" w:rsidP="00F14CF3">
      <w:pPr>
        <w:spacing w:line="360" w:lineRule="auto"/>
        <w:jc w:val="both"/>
        <w:rPr>
          <w:color w:val="000000"/>
          <w:sz w:val="22"/>
          <w:szCs w:val="22"/>
        </w:rPr>
      </w:pPr>
      <w:r w:rsidRPr="008F0622">
        <w:rPr>
          <w:color w:val="000000"/>
          <w:sz w:val="22"/>
          <w:szCs w:val="22"/>
        </w:rPr>
        <w:t>LAMA5</w:t>
      </w:r>
      <w:r>
        <w:rPr>
          <w:color w:val="000000"/>
          <w:sz w:val="22"/>
          <w:szCs w:val="22"/>
        </w:rPr>
        <w:t>: Laminina subunidad alfa 5</w:t>
      </w:r>
    </w:p>
    <w:p w14:paraId="179772F5" w14:textId="77777777" w:rsidR="00F14CF3" w:rsidRPr="008F0622" w:rsidRDefault="00F14CF3" w:rsidP="00F14CF3">
      <w:pPr>
        <w:spacing w:line="360" w:lineRule="auto"/>
        <w:jc w:val="both"/>
        <w:rPr>
          <w:color w:val="000000"/>
          <w:sz w:val="22"/>
          <w:szCs w:val="22"/>
        </w:rPr>
      </w:pPr>
      <w:r w:rsidRPr="008F0622">
        <w:rPr>
          <w:color w:val="000000"/>
          <w:sz w:val="22"/>
          <w:szCs w:val="22"/>
        </w:rPr>
        <w:t>COL6A2</w:t>
      </w:r>
      <w:r>
        <w:rPr>
          <w:color w:val="000000"/>
          <w:sz w:val="22"/>
          <w:szCs w:val="22"/>
        </w:rPr>
        <w:t>: Colágeno tipo VI cadena alfa 2</w:t>
      </w:r>
    </w:p>
    <w:p w14:paraId="2821EAA9" w14:textId="77777777" w:rsidR="00F14CF3" w:rsidRPr="008F0622" w:rsidRDefault="00F14CF3" w:rsidP="00F14CF3">
      <w:pPr>
        <w:spacing w:line="360" w:lineRule="auto"/>
        <w:jc w:val="both"/>
        <w:rPr>
          <w:color w:val="000000"/>
          <w:sz w:val="22"/>
          <w:szCs w:val="22"/>
        </w:rPr>
      </w:pPr>
      <w:r w:rsidRPr="008F0622">
        <w:rPr>
          <w:color w:val="000000"/>
          <w:sz w:val="22"/>
          <w:szCs w:val="22"/>
        </w:rPr>
        <w:t>SDC3</w:t>
      </w:r>
      <w:r>
        <w:rPr>
          <w:color w:val="000000"/>
          <w:sz w:val="22"/>
          <w:szCs w:val="22"/>
        </w:rPr>
        <w:t xml:space="preserve">: </w:t>
      </w:r>
      <w:proofErr w:type="spellStart"/>
      <w:r>
        <w:rPr>
          <w:color w:val="000000"/>
          <w:sz w:val="22"/>
          <w:szCs w:val="22"/>
        </w:rPr>
        <w:t>Sindecan</w:t>
      </w:r>
      <w:proofErr w:type="spellEnd"/>
      <w:r>
        <w:rPr>
          <w:color w:val="000000"/>
          <w:sz w:val="22"/>
          <w:szCs w:val="22"/>
        </w:rPr>
        <w:t xml:space="preserve"> 3</w:t>
      </w:r>
    </w:p>
    <w:p w14:paraId="38341E13" w14:textId="77777777" w:rsidR="00F14CF3" w:rsidRPr="008F0622" w:rsidRDefault="00F14CF3" w:rsidP="00F14CF3">
      <w:pPr>
        <w:spacing w:line="360" w:lineRule="auto"/>
        <w:jc w:val="both"/>
        <w:rPr>
          <w:color w:val="000000"/>
          <w:sz w:val="22"/>
          <w:szCs w:val="22"/>
        </w:rPr>
      </w:pPr>
      <w:r w:rsidRPr="008F0622">
        <w:rPr>
          <w:color w:val="000000"/>
          <w:sz w:val="22"/>
          <w:szCs w:val="22"/>
        </w:rPr>
        <w:t>CD40LG</w:t>
      </w:r>
      <w:r>
        <w:rPr>
          <w:color w:val="000000"/>
          <w:sz w:val="22"/>
          <w:szCs w:val="22"/>
        </w:rPr>
        <w:t>: Ligando CD40</w:t>
      </w:r>
    </w:p>
    <w:p w14:paraId="4272A016" w14:textId="77777777" w:rsidR="00F14CF3" w:rsidRPr="008F0622" w:rsidRDefault="00F14CF3" w:rsidP="00F14CF3">
      <w:pPr>
        <w:spacing w:line="360" w:lineRule="auto"/>
        <w:jc w:val="both"/>
        <w:rPr>
          <w:color w:val="000000"/>
          <w:sz w:val="22"/>
          <w:szCs w:val="22"/>
        </w:rPr>
      </w:pPr>
      <w:r w:rsidRPr="008F0622">
        <w:rPr>
          <w:color w:val="000000"/>
          <w:sz w:val="22"/>
          <w:szCs w:val="22"/>
        </w:rPr>
        <w:t>CADM1</w:t>
      </w:r>
      <w:r>
        <w:rPr>
          <w:color w:val="000000"/>
          <w:sz w:val="22"/>
          <w:szCs w:val="22"/>
        </w:rPr>
        <w:t>: Molécula de adhesión celular 1</w:t>
      </w:r>
    </w:p>
    <w:p w14:paraId="42743606" w14:textId="77777777" w:rsidR="00F14CF3" w:rsidRPr="008F0622" w:rsidRDefault="00F14CF3" w:rsidP="00F14CF3">
      <w:pPr>
        <w:spacing w:line="360" w:lineRule="auto"/>
        <w:jc w:val="both"/>
        <w:rPr>
          <w:color w:val="000000"/>
          <w:sz w:val="22"/>
          <w:szCs w:val="22"/>
        </w:rPr>
      </w:pPr>
      <w:r w:rsidRPr="008F0622">
        <w:rPr>
          <w:color w:val="000000"/>
          <w:sz w:val="22"/>
          <w:szCs w:val="22"/>
        </w:rPr>
        <w:t>CDH1</w:t>
      </w:r>
      <w:r>
        <w:rPr>
          <w:color w:val="000000"/>
          <w:sz w:val="22"/>
          <w:szCs w:val="22"/>
        </w:rPr>
        <w:t>: Cadherina 1</w:t>
      </w:r>
    </w:p>
    <w:p w14:paraId="7F494956" w14:textId="77777777" w:rsidR="00F14CF3" w:rsidRPr="008F0622" w:rsidRDefault="00F14CF3" w:rsidP="00F14CF3">
      <w:pPr>
        <w:spacing w:line="360" w:lineRule="auto"/>
        <w:jc w:val="both"/>
        <w:rPr>
          <w:color w:val="000000"/>
          <w:sz w:val="22"/>
          <w:szCs w:val="22"/>
        </w:rPr>
      </w:pPr>
      <w:r w:rsidRPr="008F0622">
        <w:rPr>
          <w:color w:val="000000"/>
          <w:sz w:val="22"/>
          <w:szCs w:val="22"/>
        </w:rPr>
        <w:t>PYCR2</w:t>
      </w:r>
      <w:r>
        <w:rPr>
          <w:color w:val="000000"/>
          <w:sz w:val="22"/>
          <w:szCs w:val="22"/>
        </w:rPr>
        <w:t>: Pirrolina-5-carboxilato reductasa 2</w:t>
      </w:r>
    </w:p>
    <w:p w14:paraId="398F5B2F" w14:textId="77777777" w:rsidR="00F14CF3" w:rsidRPr="00062272" w:rsidRDefault="00F14CF3" w:rsidP="00F14CF3">
      <w:pPr>
        <w:spacing w:line="360" w:lineRule="auto"/>
        <w:jc w:val="both"/>
        <w:rPr>
          <w:color w:val="000000"/>
          <w:sz w:val="22"/>
          <w:szCs w:val="22"/>
        </w:rPr>
      </w:pPr>
      <w:r w:rsidRPr="008F0622">
        <w:rPr>
          <w:color w:val="000000"/>
          <w:sz w:val="22"/>
          <w:szCs w:val="22"/>
        </w:rPr>
        <w:t>NOS1</w:t>
      </w:r>
      <w:r>
        <w:rPr>
          <w:color w:val="000000"/>
          <w:sz w:val="22"/>
          <w:szCs w:val="22"/>
        </w:rPr>
        <w:t>: Óxido nítrico sintasa 1</w:t>
      </w:r>
    </w:p>
    <w:p w14:paraId="4BA9E620" w14:textId="77777777" w:rsidR="00F14CF3" w:rsidRPr="00062272" w:rsidRDefault="00F14CF3" w:rsidP="00F14CF3">
      <w:pPr>
        <w:spacing w:line="360" w:lineRule="auto"/>
        <w:jc w:val="both"/>
        <w:rPr>
          <w:color w:val="000000"/>
          <w:sz w:val="22"/>
          <w:szCs w:val="22"/>
        </w:rPr>
      </w:pPr>
      <w:r w:rsidRPr="00062272">
        <w:rPr>
          <w:color w:val="000000"/>
          <w:sz w:val="22"/>
          <w:szCs w:val="22"/>
        </w:rPr>
        <w:t>ALDH7A1: Aldehído deshidrogenasa 7. M</w:t>
      </w:r>
      <w:r>
        <w:rPr>
          <w:color w:val="000000"/>
          <w:sz w:val="22"/>
          <w:szCs w:val="22"/>
        </w:rPr>
        <w:t>iembro de la familia A1.</w:t>
      </w:r>
    </w:p>
    <w:p w14:paraId="4FEE417A" w14:textId="77777777" w:rsidR="00F14CF3" w:rsidRPr="00062272" w:rsidRDefault="00F14CF3" w:rsidP="00F14CF3">
      <w:pPr>
        <w:spacing w:line="360" w:lineRule="auto"/>
        <w:jc w:val="both"/>
        <w:rPr>
          <w:color w:val="000000"/>
          <w:sz w:val="22"/>
          <w:szCs w:val="22"/>
        </w:rPr>
      </w:pPr>
      <w:r w:rsidRPr="00062272">
        <w:rPr>
          <w:color w:val="000000"/>
          <w:sz w:val="22"/>
          <w:szCs w:val="22"/>
        </w:rPr>
        <w:t>ACADM</w:t>
      </w:r>
      <w:r>
        <w:rPr>
          <w:color w:val="000000"/>
          <w:sz w:val="22"/>
          <w:szCs w:val="22"/>
        </w:rPr>
        <w:t xml:space="preserve">: Cadena media de </w:t>
      </w:r>
      <w:proofErr w:type="spellStart"/>
      <w:r>
        <w:rPr>
          <w:color w:val="000000"/>
          <w:sz w:val="22"/>
          <w:szCs w:val="22"/>
        </w:rPr>
        <w:t>acil-CoA</w:t>
      </w:r>
      <w:proofErr w:type="spellEnd"/>
      <w:r>
        <w:rPr>
          <w:color w:val="000000"/>
          <w:sz w:val="22"/>
          <w:szCs w:val="22"/>
        </w:rPr>
        <w:t xml:space="preserve"> deshidrogenasa</w:t>
      </w:r>
    </w:p>
    <w:p w14:paraId="0252B5B9" w14:textId="77777777" w:rsidR="00F14CF3" w:rsidRPr="00062272" w:rsidRDefault="00F14CF3" w:rsidP="00F14CF3">
      <w:pPr>
        <w:spacing w:line="360" w:lineRule="auto"/>
        <w:jc w:val="both"/>
        <w:rPr>
          <w:color w:val="000000"/>
          <w:sz w:val="22"/>
          <w:szCs w:val="22"/>
        </w:rPr>
      </w:pPr>
      <w:r w:rsidRPr="00062272">
        <w:rPr>
          <w:color w:val="000000"/>
          <w:sz w:val="22"/>
          <w:szCs w:val="22"/>
        </w:rPr>
        <w:t xml:space="preserve">GOT2: </w:t>
      </w:r>
      <w:proofErr w:type="spellStart"/>
      <w:r>
        <w:rPr>
          <w:color w:val="000000"/>
          <w:sz w:val="22"/>
          <w:szCs w:val="22"/>
        </w:rPr>
        <w:t>T</w:t>
      </w:r>
      <w:r w:rsidRPr="00062272">
        <w:rPr>
          <w:color w:val="000000"/>
          <w:sz w:val="22"/>
          <w:szCs w:val="22"/>
        </w:rPr>
        <w:t>ransaminase</w:t>
      </w:r>
      <w:proofErr w:type="spellEnd"/>
      <w:r w:rsidRPr="00062272">
        <w:rPr>
          <w:color w:val="000000"/>
          <w:sz w:val="22"/>
          <w:szCs w:val="22"/>
        </w:rPr>
        <w:t xml:space="preserve"> glutámico-</w:t>
      </w:r>
      <w:proofErr w:type="spellStart"/>
      <w:r w:rsidRPr="00062272">
        <w:rPr>
          <w:color w:val="000000"/>
          <w:sz w:val="22"/>
          <w:szCs w:val="22"/>
        </w:rPr>
        <w:t>oxaloacética</w:t>
      </w:r>
      <w:proofErr w:type="spellEnd"/>
      <w:r w:rsidRPr="00062272">
        <w:rPr>
          <w:color w:val="000000"/>
          <w:sz w:val="22"/>
          <w:szCs w:val="22"/>
        </w:rPr>
        <w:t xml:space="preserve"> 2</w:t>
      </w:r>
    </w:p>
    <w:p w14:paraId="3A1229DD" w14:textId="77777777" w:rsidR="00F14CF3" w:rsidRPr="00062272" w:rsidRDefault="00F14CF3" w:rsidP="00F14CF3">
      <w:pPr>
        <w:spacing w:line="360" w:lineRule="auto"/>
        <w:jc w:val="both"/>
        <w:rPr>
          <w:color w:val="000000"/>
          <w:sz w:val="22"/>
          <w:szCs w:val="22"/>
        </w:rPr>
      </w:pPr>
      <w:r w:rsidRPr="00062272">
        <w:rPr>
          <w:color w:val="000000"/>
          <w:sz w:val="22"/>
          <w:szCs w:val="22"/>
        </w:rPr>
        <w:t xml:space="preserve">MUT: </w:t>
      </w:r>
      <w:proofErr w:type="spellStart"/>
      <w:r>
        <w:rPr>
          <w:color w:val="000000"/>
          <w:sz w:val="22"/>
          <w:szCs w:val="22"/>
        </w:rPr>
        <w:t>M</w:t>
      </w:r>
      <w:r w:rsidRPr="00062272">
        <w:rPr>
          <w:color w:val="000000"/>
          <w:sz w:val="22"/>
          <w:szCs w:val="22"/>
        </w:rPr>
        <w:t>etilmalonil-CoA</w:t>
      </w:r>
      <w:proofErr w:type="spellEnd"/>
      <w:r w:rsidRPr="00062272">
        <w:rPr>
          <w:color w:val="000000"/>
          <w:sz w:val="22"/>
          <w:szCs w:val="22"/>
        </w:rPr>
        <w:t xml:space="preserve"> </w:t>
      </w:r>
      <w:proofErr w:type="spellStart"/>
      <w:r w:rsidRPr="00062272">
        <w:rPr>
          <w:color w:val="000000"/>
          <w:sz w:val="22"/>
          <w:szCs w:val="22"/>
        </w:rPr>
        <w:t>mutasa</w:t>
      </w:r>
      <w:proofErr w:type="spellEnd"/>
    </w:p>
    <w:p w14:paraId="65DCCAD8" w14:textId="77777777" w:rsidR="00F14CF3" w:rsidRPr="00062272" w:rsidRDefault="00F14CF3" w:rsidP="00F14CF3">
      <w:pPr>
        <w:spacing w:line="360" w:lineRule="auto"/>
        <w:jc w:val="both"/>
        <w:rPr>
          <w:color w:val="000000"/>
          <w:sz w:val="22"/>
          <w:szCs w:val="22"/>
        </w:rPr>
      </w:pPr>
      <w:r w:rsidRPr="00062272">
        <w:rPr>
          <w:color w:val="000000"/>
          <w:sz w:val="22"/>
          <w:szCs w:val="22"/>
        </w:rPr>
        <w:t>PDE3A:</w:t>
      </w:r>
      <w:r>
        <w:rPr>
          <w:color w:val="000000"/>
          <w:sz w:val="22"/>
          <w:szCs w:val="22"/>
        </w:rPr>
        <w:t xml:space="preserve"> Fosfodiesterasa 3A</w:t>
      </w:r>
    </w:p>
    <w:p w14:paraId="625E9CDB" w14:textId="77777777" w:rsidR="00F14CF3" w:rsidRPr="00527A0A" w:rsidRDefault="00F14CF3" w:rsidP="00F14CF3">
      <w:pPr>
        <w:spacing w:line="360" w:lineRule="auto"/>
        <w:jc w:val="both"/>
        <w:rPr>
          <w:color w:val="000000"/>
          <w:sz w:val="22"/>
          <w:szCs w:val="22"/>
        </w:rPr>
      </w:pPr>
      <w:r w:rsidRPr="00527A0A">
        <w:rPr>
          <w:color w:val="000000"/>
          <w:sz w:val="22"/>
          <w:szCs w:val="22"/>
        </w:rPr>
        <w:t>GABBR2: Subunidad 2 del receptor de ácido gamma-aminobutírico tipo B</w:t>
      </w:r>
    </w:p>
    <w:p w14:paraId="62B455F9" w14:textId="77777777" w:rsidR="00F14CF3" w:rsidRPr="00527A0A" w:rsidRDefault="00F14CF3" w:rsidP="00F14CF3">
      <w:pPr>
        <w:spacing w:line="360" w:lineRule="auto"/>
        <w:jc w:val="both"/>
        <w:rPr>
          <w:color w:val="000000"/>
          <w:sz w:val="22"/>
          <w:szCs w:val="22"/>
        </w:rPr>
      </w:pPr>
      <w:r w:rsidRPr="00527A0A">
        <w:rPr>
          <w:color w:val="000000"/>
          <w:sz w:val="22"/>
          <w:szCs w:val="22"/>
        </w:rPr>
        <w:t>YAP1:Proteína asociada a Y</w:t>
      </w:r>
      <w:r>
        <w:rPr>
          <w:color w:val="000000"/>
          <w:sz w:val="22"/>
          <w:szCs w:val="22"/>
        </w:rPr>
        <w:t>es 1</w:t>
      </w:r>
    </w:p>
    <w:p w14:paraId="3B53182F" w14:textId="77777777" w:rsidR="00F14CF3" w:rsidRPr="00527A0A" w:rsidRDefault="00F14CF3" w:rsidP="00F14CF3">
      <w:pPr>
        <w:spacing w:line="360" w:lineRule="auto"/>
        <w:jc w:val="both"/>
        <w:rPr>
          <w:color w:val="000000"/>
          <w:sz w:val="22"/>
          <w:szCs w:val="22"/>
        </w:rPr>
      </w:pPr>
      <w:r w:rsidRPr="00527A0A">
        <w:rPr>
          <w:color w:val="000000"/>
          <w:sz w:val="22"/>
          <w:szCs w:val="22"/>
        </w:rPr>
        <w:t xml:space="preserve">YWHAE: </w:t>
      </w:r>
      <w:r>
        <w:rPr>
          <w:color w:val="000000"/>
          <w:sz w:val="22"/>
          <w:szCs w:val="22"/>
        </w:rPr>
        <w:t>T</w:t>
      </w:r>
      <w:r w:rsidRPr="00527A0A">
        <w:rPr>
          <w:color w:val="000000"/>
          <w:sz w:val="22"/>
          <w:szCs w:val="22"/>
        </w:rPr>
        <w:t xml:space="preserve">irosina 3-monooxigenasa / triptófano 5-monooxigenasa proteína de activación </w:t>
      </w:r>
      <w:proofErr w:type="spellStart"/>
      <w:r w:rsidRPr="00527A0A">
        <w:rPr>
          <w:color w:val="000000"/>
          <w:sz w:val="22"/>
          <w:szCs w:val="22"/>
        </w:rPr>
        <w:t>epsilon</w:t>
      </w:r>
      <w:proofErr w:type="spellEnd"/>
    </w:p>
    <w:p w14:paraId="7DD39E09" w14:textId="77777777" w:rsidR="00F14CF3" w:rsidRPr="00527A0A" w:rsidRDefault="00F14CF3" w:rsidP="00F14CF3">
      <w:pPr>
        <w:spacing w:line="360" w:lineRule="auto"/>
        <w:jc w:val="both"/>
        <w:rPr>
          <w:color w:val="000000"/>
          <w:sz w:val="22"/>
          <w:szCs w:val="22"/>
        </w:rPr>
      </w:pPr>
      <w:r w:rsidRPr="00527A0A">
        <w:rPr>
          <w:color w:val="000000"/>
          <w:sz w:val="22"/>
          <w:szCs w:val="22"/>
        </w:rPr>
        <w:t xml:space="preserve">NF2:  </w:t>
      </w:r>
      <w:proofErr w:type="spellStart"/>
      <w:r w:rsidRPr="00527A0A">
        <w:rPr>
          <w:color w:val="000000"/>
          <w:sz w:val="22"/>
          <w:szCs w:val="22"/>
        </w:rPr>
        <w:t>Neurofibromina</w:t>
      </w:r>
      <w:proofErr w:type="spellEnd"/>
      <w:r w:rsidRPr="00527A0A">
        <w:rPr>
          <w:color w:val="000000"/>
          <w:sz w:val="22"/>
          <w:szCs w:val="22"/>
        </w:rPr>
        <w:t xml:space="preserve"> 2</w:t>
      </w:r>
    </w:p>
    <w:p w14:paraId="3A62ACBE" w14:textId="77777777" w:rsidR="00F14CF3" w:rsidRPr="00527A0A" w:rsidRDefault="00F14CF3" w:rsidP="00F14CF3">
      <w:pPr>
        <w:spacing w:line="360" w:lineRule="auto"/>
        <w:jc w:val="both"/>
        <w:rPr>
          <w:color w:val="000000"/>
          <w:sz w:val="22"/>
          <w:szCs w:val="22"/>
        </w:rPr>
      </w:pPr>
      <w:r w:rsidRPr="00527A0A">
        <w:rPr>
          <w:color w:val="000000"/>
          <w:sz w:val="22"/>
          <w:szCs w:val="22"/>
        </w:rPr>
        <w:t>CCND2: Ciclina D</w:t>
      </w:r>
      <w:r>
        <w:rPr>
          <w:color w:val="000000"/>
          <w:sz w:val="22"/>
          <w:szCs w:val="22"/>
        </w:rPr>
        <w:t>2</w:t>
      </w:r>
    </w:p>
    <w:p w14:paraId="7689B708" w14:textId="77777777" w:rsidR="00F14CF3" w:rsidRPr="00527A0A" w:rsidRDefault="00F14CF3" w:rsidP="00F14CF3">
      <w:pPr>
        <w:spacing w:line="360" w:lineRule="auto"/>
        <w:jc w:val="both"/>
        <w:rPr>
          <w:color w:val="000000"/>
          <w:sz w:val="22"/>
          <w:szCs w:val="22"/>
        </w:rPr>
      </w:pPr>
      <w:r w:rsidRPr="00527A0A">
        <w:rPr>
          <w:color w:val="000000"/>
          <w:sz w:val="22"/>
          <w:szCs w:val="22"/>
        </w:rPr>
        <w:t>CTNNB1</w:t>
      </w:r>
      <w:r>
        <w:rPr>
          <w:color w:val="000000"/>
          <w:sz w:val="22"/>
          <w:szCs w:val="22"/>
        </w:rPr>
        <w:t>: Catenina beta 1</w:t>
      </w:r>
    </w:p>
    <w:p w14:paraId="1C3FAF16" w14:textId="77777777" w:rsidR="00F14CF3" w:rsidRPr="00C22394" w:rsidRDefault="00F14CF3" w:rsidP="00F14CF3">
      <w:pPr>
        <w:spacing w:line="360" w:lineRule="auto"/>
        <w:jc w:val="both"/>
        <w:rPr>
          <w:color w:val="000000"/>
          <w:sz w:val="22"/>
          <w:szCs w:val="22"/>
        </w:rPr>
      </w:pPr>
      <w:r w:rsidRPr="00C22394">
        <w:rPr>
          <w:color w:val="000000"/>
          <w:sz w:val="22"/>
          <w:szCs w:val="22"/>
        </w:rPr>
        <w:t xml:space="preserve">CAMK2D: Proteína </w:t>
      </w:r>
      <w:proofErr w:type="spellStart"/>
      <w:r>
        <w:rPr>
          <w:color w:val="000000"/>
          <w:sz w:val="22"/>
          <w:szCs w:val="22"/>
        </w:rPr>
        <w:t>kinasa</w:t>
      </w:r>
      <w:proofErr w:type="spellEnd"/>
      <w:r>
        <w:rPr>
          <w:color w:val="000000"/>
          <w:sz w:val="22"/>
          <w:szCs w:val="22"/>
        </w:rPr>
        <w:t xml:space="preserve"> II dependiente de calcio/calmodulina delta</w:t>
      </w:r>
    </w:p>
    <w:p w14:paraId="522C9829" w14:textId="77777777" w:rsidR="00F14CF3" w:rsidRPr="00C22394" w:rsidRDefault="00F14CF3" w:rsidP="00F14CF3">
      <w:pPr>
        <w:spacing w:line="360" w:lineRule="auto"/>
        <w:jc w:val="both"/>
        <w:rPr>
          <w:color w:val="000000"/>
          <w:sz w:val="22"/>
          <w:szCs w:val="22"/>
          <w:lang w:val="en-US"/>
        </w:rPr>
      </w:pPr>
      <w:r w:rsidRPr="00C22394">
        <w:rPr>
          <w:color w:val="000000"/>
          <w:sz w:val="22"/>
          <w:szCs w:val="22"/>
          <w:lang w:val="en-US"/>
        </w:rPr>
        <w:t xml:space="preserve">NFKB1: </w:t>
      </w:r>
      <w:r>
        <w:rPr>
          <w:color w:val="000000"/>
          <w:sz w:val="22"/>
          <w:szCs w:val="22"/>
          <w:lang w:val="en-US"/>
        </w:rPr>
        <w:t>F</w:t>
      </w:r>
      <w:r w:rsidRPr="00C22394">
        <w:rPr>
          <w:color w:val="000000"/>
          <w:sz w:val="22"/>
          <w:szCs w:val="22"/>
          <w:lang w:val="en-US"/>
        </w:rPr>
        <w:t xml:space="preserve">actor nuclear kappa B </w:t>
      </w:r>
      <w:proofErr w:type="spellStart"/>
      <w:r w:rsidRPr="00C22394">
        <w:rPr>
          <w:color w:val="000000"/>
          <w:sz w:val="22"/>
          <w:szCs w:val="22"/>
          <w:lang w:val="en-US"/>
        </w:rPr>
        <w:t>subunidad</w:t>
      </w:r>
      <w:proofErr w:type="spellEnd"/>
      <w:r w:rsidRPr="00C22394">
        <w:rPr>
          <w:color w:val="000000"/>
          <w:sz w:val="22"/>
          <w:szCs w:val="22"/>
          <w:lang w:val="en-US"/>
        </w:rPr>
        <w:t xml:space="preserve"> 1</w:t>
      </w:r>
    </w:p>
    <w:p w14:paraId="13D64D71" w14:textId="77777777" w:rsidR="00F14CF3" w:rsidRPr="00C22394" w:rsidRDefault="00F14CF3" w:rsidP="00F14CF3">
      <w:pPr>
        <w:spacing w:line="360" w:lineRule="auto"/>
        <w:jc w:val="both"/>
        <w:rPr>
          <w:color w:val="000000"/>
          <w:sz w:val="22"/>
          <w:szCs w:val="22"/>
        </w:rPr>
      </w:pPr>
      <w:r w:rsidRPr="00C22394">
        <w:rPr>
          <w:color w:val="000000"/>
          <w:sz w:val="22"/>
          <w:szCs w:val="22"/>
        </w:rPr>
        <w:t xml:space="preserve">TRAF6: Receptor TNF asociado al </w:t>
      </w:r>
      <w:r>
        <w:rPr>
          <w:color w:val="000000"/>
          <w:sz w:val="22"/>
          <w:szCs w:val="22"/>
        </w:rPr>
        <w:t>factor 6</w:t>
      </w:r>
    </w:p>
    <w:p w14:paraId="1F6594C9" w14:textId="77777777" w:rsidR="00F14CF3" w:rsidRPr="00C22394" w:rsidRDefault="00F14CF3" w:rsidP="00F14CF3">
      <w:pPr>
        <w:spacing w:line="360" w:lineRule="auto"/>
        <w:jc w:val="both"/>
        <w:rPr>
          <w:color w:val="000000"/>
          <w:sz w:val="22"/>
          <w:szCs w:val="22"/>
        </w:rPr>
      </w:pPr>
      <w:r w:rsidRPr="00C22394">
        <w:rPr>
          <w:color w:val="000000"/>
          <w:sz w:val="22"/>
          <w:szCs w:val="22"/>
        </w:rPr>
        <w:t>HRAS: HR como protooncogén, GTPasa</w:t>
      </w:r>
    </w:p>
    <w:p w14:paraId="1709A75B" w14:textId="77777777" w:rsidR="00F14CF3" w:rsidRPr="006F130F" w:rsidRDefault="00F14CF3" w:rsidP="00F14CF3">
      <w:pPr>
        <w:spacing w:line="360" w:lineRule="auto"/>
        <w:jc w:val="both"/>
        <w:rPr>
          <w:color w:val="000000"/>
          <w:sz w:val="22"/>
          <w:szCs w:val="22"/>
        </w:rPr>
      </w:pPr>
      <w:r w:rsidRPr="006F130F">
        <w:rPr>
          <w:color w:val="000000"/>
          <w:sz w:val="22"/>
          <w:szCs w:val="22"/>
        </w:rPr>
        <w:t>ATF4: Activador del factor de transcrip</w:t>
      </w:r>
      <w:r>
        <w:rPr>
          <w:color w:val="000000"/>
          <w:sz w:val="22"/>
          <w:szCs w:val="22"/>
        </w:rPr>
        <w:t>ción 4</w:t>
      </w:r>
    </w:p>
    <w:p w14:paraId="68661AB5" w14:textId="77777777" w:rsidR="00F14CF3" w:rsidRDefault="00F14CF3" w:rsidP="00F14CF3">
      <w:pPr>
        <w:spacing w:line="360" w:lineRule="auto"/>
        <w:jc w:val="both"/>
        <w:rPr>
          <w:color w:val="000000"/>
          <w:sz w:val="22"/>
          <w:szCs w:val="22"/>
        </w:rPr>
      </w:pPr>
      <w:r>
        <w:rPr>
          <w:color w:val="000000"/>
          <w:sz w:val="22"/>
          <w:szCs w:val="22"/>
        </w:rPr>
        <w:lastRenderedPageBreak/>
        <w:t xml:space="preserve">MMP2: </w:t>
      </w:r>
      <w:proofErr w:type="spellStart"/>
      <w:r>
        <w:rPr>
          <w:color w:val="000000"/>
          <w:sz w:val="22"/>
          <w:szCs w:val="22"/>
        </w:rPr>
        <w:t>Metalopeptidasa</w:t>
      </w:r>
      <w:proofErr w:type="spellEnd"/>
      <w:r>
        <w:rPr>
          <w:color w:val="000000"/>
          <w:sz w:val="22"/>
          <w:szCs w:val="22"/>
        </w:rPr>
        <w:t xml:space="preserve"> de matriz 2</w:t>
      </w:r>
    </w:p>
    <w:p w14:paraId="301B8AFD" w14:textId="77777777" w:rsidR="00F14CF3" w:rsidRPr="006F130F" w:rsidRDefault="00F14CF3" w:rsidP="00F14CF3">
      <w:pPr>
        <w:spacing w:line="360" w:lineRule="auto"/>
        <w:jc w:val="both"/>
        <w:rPr>
          <w:color w:val="000000"/>
          <w:sz w:val="22"/>
          <w:szCs w:val="22"/>
        </w:rPr>
      </w:pPr>
      <w:r w:rsidRPr="006F130F">
        <w:rPr>
          <w:color w:val="000000"/>
          <w:sz w:val="22"/>
          <w:szCs w:val="22"/>
        </w:rPr>
        <w:t>GNAI2</w:t>
      </w:r>
      <w:r>
        <w:rPr>
          <w:color w:val="000000"/>
          <w:sz w:val="22"/>
          <w:szCs w:val="22"/>
        </w:rPr>
        <w:t>: Subunidad alfa i2 de la proteína G</w:t>
      </w:r>
    </w:p>
    <w:p w14:paraId="2BAFE1B4" w14:textId="77777777" w:rsidR="00F14CF3" w:rsidRPr="005E5FA9" w:rsidRDefault="00F14CF3" w:rsidP="00F14CF3">
      <w:pPr>
        <w:spacing w:line="360" w:lineRule="auto"/>
        <w:jc w:val="both"/>
        <w:rPr>
          <w:color w:val="000000"/>
          <w:sz w:val="22"/>
          <w:szCs w:val="22"/>
        </w:rPr>
      </w:pPr>
      <w:r w:rsidRPr="005E5FA9">
        <w:rPr>
          <w:color w:val="000000"/>
          <w:sz w:val="22"/>
          <w:szCs w:val="22"/>
        </w:rPr>
        <w:t>CTNND1: Catenina delta 1</w:t>
      </w:r>
    </w:p>
    <w:p w14:paraId="15728F69" w14:textId="77777777" w:rsidR="00F14CF3" w:rsidRPr="005E5FA9" w:rsidRDefault="00F14CF3" w:rsidP="00F14CF3">
      <w:pPr>
        <w:spacing w:line="360" w:lineRule="auto"/>
        <w:jc w:val="both"/>
        <w:rPr>
          <w:color w:val="000000"/>
          <w:sz w:val="22"/>
          <w:szCs w:val="22"/>
        </w:rPr>
      </w:pPr>
      <w:r w:rsidRPr="005E5FA9">
        <w:rPr>
          <w:color w:val="000000"/>
          <w:sz w:val="22"/>
          <w:szCs w:val="22"/>
        </w:rPr>
        <w:t xml:space="preserve">TRIM25: </w:t>
      </w:r>
      <w:proofErr w:type="spellStart"/>
      <w:r w:rsidRPr="005E5FA9">
        <w:rPr>
          <w:color w:val="000000"/>
          <w:sz w:val="22"/>
          <w:szCs w:val="22"/>
        </w:rPr>
        <w:t>Tripartite</w:t>
      </w:r>
      <w:proofErr w:type="spellEnd"/>
      <w:r w:rsidRPr="005E5FA9">
        <w:rPr>
          <w:color w:val="000000"/>
          <w:sz w:val="22"/>
          <w:szCs w:val="22"/>
        </w:rPr>
        <w:t xml:space="preserve"> </w:t>
      </w:r>
      <w:proofErr w:type="spellStart"/>
      <w:r w:rsidRPr="005E5FA9">
        <w:rPr>
          <w:color w:val="000000"/>
          <w:sz w:val="22"/>
          <w:szCs w:val="22"/>
        </w:rPr>
        <w:t>motif</w:t>
      </w:r>
      <w:proofErr w:type="spellEnd"/>
      <w:r w:rsidRPr="005E5FA9">
        <w:rPr>
          <w:color w:val="000000"/>
          <w:sz w:val="22"/>
          <w:szCs w:val="22"/>
        </w:rPr>
        <w:t xml:space="preserve"> </w:t>
      </w:r>
      <w:proofErr w:type="spellStart"/>
      <w:r w:rsidRPr="005E5FA9">
        <w:rPr>
          <w:color w:val="000000"/>
          <w:sz w:val="22"/>
          <w:szCs w:val="22"/>
        </w:rPr>
        <w:t>containing</w:t>
      </w:r>
      <w:proofErr w:type="spellEnd"/>
      <w:r w:rsidRPr="005E5FA9">
        <w:rPr>
          <w:color w:val="000000"/>
          <w:sz w:val="22"/>
          <w:szCs w:val="22"/>
        </w:rPr>
        <w:t xml:space="preserve"> </w:t>
      </w:r>
      <w:commentRangeStart w:id="162"/>
      <w:r w:rsidRPr="005E5FA9">
        <w:rPr>
          <w:color w:val="000000"/>
          <w:sz w:val="22"/>
          <w:szCs w:val="22"/>
        </w:rPr>
        <w:t>25</w:t>
      </w:r>
      <w:commentRangeEnd w:id="162"/>
      <w:r>
        <w:rPr>
          <w:rStyle w:val="Refdecomentario"/>
          <w:rFonts w:asciiTheme="minorHAnsi" w:eastAsiaTheme="minorEastAsia" w:hAnsiTheme="minorHAnsi" w:cstheme="minorBidi"/>
          <w:lang w:eastAsia="en-US"/>
        </w:rPr>
        <w:commentReference w:id="162"/>
      </w:r>
    </w:p>
    <w:p w14:paraId="66F45A87" w14:textId="77777777" w:rsidR="00F14CF3" w:rsidRPr="00406008" w:rsidRDefault="00F14CF3" w:rsidP="00F14CF3">
      <w:pPr>
        <w:spacing w:line="360" w:lineRule="auto"/>
        <w:jc w:val="both"/>
        <w:rPr>
          <w:color w:val="000000"/>
          <w:sz w:val="22"/>
          <w:szCs w:val="22"/>
        </w:rPr>
      </w:pPr>
      <w:r w:rsidRPr="00406008">
        <w:rPr>
          <w:color w:val="000000"/>
          <w:sz w:val="22"/>
          <w:szCs w:val="22"/>
        </w:rPr>
        <w:t>XIAP: Inhibidor de la apoptosis ligado al X</w:t>
      </w:r>
    </w:p>
    <w:p w14:paraId="4741CD67" w14:textId="77777777" w:rsidR="00F14CF3" w:rsidRPr="00155107" w:rsidRDefault="00F14CF3" w:rsidP="00F14CF3">
      <w:pPr>
        <w:spacing w:line="360" w:lineRule="auto"/>
        <w:jc w:val="both"/>
        <w:rPr>
          <w:color w:val="000000"/>
          <w:sz w:val="22"/>
          <w:szCs w:val="22"/>
        </w:rPr>
      </w:pPr>
      <w:r w:rsidRPr="00155107">
        <w:rPr>
          <w:color w:val="000000"/>
          <w:sz w:val="22"/>
          <w:szCs w:val="22"/>
        </w:rPr>
        <w:t>TJP: Proteína de uni</w:t>
      </w:r>
      <w:r>
        <w:rPr>
          <w:color w:val="000000"/>
          <w:sz w:val="22"/>
          <w:szCs w:val="22"/>
        </w:rPr>
        <w:t>ó</w:t>
      </w:r>
      <w:r w:rsidRPr="00155107">
        <w:rPr>
          <w:color w:val="000000"/>
          <w:sz w:val="22"/>
          <w:szCs w:val="22"/>
        </w:rPr>
        <w:t>n estrech</w:t>
      </w:r>
      <w:r>
        <w:rPr>
          <w:color w:val="000000"/>
          <w:sz w:val="22"/>
          <w:szCs w:val="22"/>
        </w:rPr>
        <w:t>a</w:t>
      </w:r>
    </w:p>
    <w:p w14:paraId="4271B286" w14:textId="77777777" w:rsidR="00F14CF3" w:rsidRPr="00155107" w:rsidRDefault="00F14CF3" w:rsidP="00F14CF3">
      <w:pPr>
        <w:spacing w:line="360" w:lineRule="auto"/>
        <w:jc w:val="both"/>
        <w:rPr>
          <w:color w:val="000000"/>
          <w:sz w:val="22"/>
          <w:szCs w:val="22"/>
        </w:rPr>
      </w:pPr>
      <w:r w:rsidRPr="00155107">
        <w:rPr>
          <w:color w:val="000000"/>
          <w:sz w:val="22"/>
          <w:szCs w:val="22"/>
        </w:rPr>
        <w:t>TUBB4A:</w:t>
      </w:r>
      <w:r w:rsidRPr="00155107">
        <w:t xml:space="preserve"> </w:t>
      </w:r>
      <w:r>
        <w:rPr>
          <w:color w:val="000000"/>
          <w:sz w:val="22"/>
          <w:szCs w:val="22"/>
        </w:rPr>
        <w:t>T</w:t>
      </w:r>
      <w:r w:rsidRPr="00155107">
        <w:rPr>
          <w:color w:val="000000"/>
          <w:sz w:val="22"/>
          <w:szCs w:val="22"/>
        </w:rPr>
        <w:t xml:space="preserve">ubulina beta 4A clase </w:t>
      </w:r>
      <w:proofErr w:type="spellStart"/>
      <w:r w:rsidRPr="00155107">
        <w:rPr>
          <w:color w:val="000000"/>
          <w:sz w:val="22"/>
          <w:szCs w:val="22"/>
        </w:rPr>
        <w:t>IVa</w:t>
      </w:r>
      <w:proofErr w:type="spellEnd"/>
    </w:p>
    <w:p w14:paraId="1EDA8ACF" w14:textId="77777777" w:rsidR="00F14CF3" w:rsidRPr="00155107" w:rsidRDefault="00F14CF3" w:rsidP="00F14CF3">
      <w:pPr>
        <w:spacing w:line="360" w:lineRule="auto"/>
        <w:jc w:val="both"/>
        <w:rPr>
          <w:color w:val="000000"/>
          <w:sz w:val="22"/>
          <w:szCs w:val="22"/>
        </w:rPr>
      </w:pPr>
      <w:r w:rsidRPr="00155107">
        <w:rPr>
          <w:color w:val="000000"/>
          <w:sz w:val="22"/>
          <w:szCs w:val="22"/>
        </w:rPr>
        <w:t>MAPK3: Proteína quinasa 3 activada por mitógenos</w:t>
      </w:r>
    </w:p>
    <w:p w14:paraId="410BEFA8" w14:textId="77777777" w:rsidR="00F14CF3" w:rsidRPr="00155107" w:rsidRDefault="00F14CF3" w:rsidP="00F14CF3">
      <w:pPr>
        <w:spacing w:line="360" w:lineRule="auto"/>
        <w:jc w:val="both"/>
        <w:rPr>
          <w:color w:val="000000"/>
          <w:sz w:val="22"/>
          <w:szCs w:val="22"/>
        </w:rPr>
      </w:pPr>
      <w:r w:rsidRPr="00155107">
        <w:rPr>
          <w:color w:val="000000"/>
          <w:sz w:val="22"/>
          <w:szCs w:val="22"/>
        </w:rPr>
        <w:t xml:space="preserve">GJA1: </w:t>
      </w:r>
      <w:r>
        <w:rPr>
          <w:color w:val="000000"/>
          <w:sz w:val="22"/>
          <w:szCs w:val="22"/>
        </w:rPr>
        <w:t xml:space="preserve">Proteína alfa 1 de unión gap </w:t>
      </w:r>
    </w:p>
    <w:p w14:paraId="01F5CC50" w14:textId="77777777" w:rsidR="00F14CF3" w:rsidRPr="00155107" w:rsidRDefault="00F14CF3" w:rsidP="00F14CF3">
      <w:pPr>
        <w:spacing w:line="360" w:lineRule="auto"/>
        <w:jc w:val="both"/>
        <w:rPr>
          <w:color w:val="000000"/>
          <w:sz w:val="22"/>
          <w:szCs w:val="22"/>
        </w:rPr>
      </w:pPr>
      <w:r w:rsidRPr="00155107">
        <w:rPr>
          <w:color w:val="000000"/>
          <w:sz w:val="22"/>
          <w:szCs w:val="22"/>
        </w:rPr>
        <w:t xml:space="preserve">MAPK1: Proteína quinasa </w:t>
      </w:r>
      <w:r>
        <w:rPr>
          <w:color w:val="000000"/>
          <w:sz w:val="22"/>
          <w:szCs w:val="22"/>
        </w:rPr>
        <w:t>1</w:t>
      </w:r>
      <w:r w:rsidRPr="00155107">
        <w:rPr>
          <w:color w:val="000000"/>
          <w:sz w:val="22"/>
          <w:szCs w:val="22"/>
        </w:rPr>
        <w:t xml:space="preserve"> activada por mitógenos</w:t>
      </w:r>
    </w:p>
    <w:p w14:paraId="4DABC917" w14:textId="77777777" w:rsidR="00F14CF3" w:rsidRPr="00155107" w:rsidRDefault="00F14CF3" w:rsidP="00F14CF3">
      <w:pPr>
        <w:spacing w:line="360" w:lineRule="auto"/>
        <w:jc w:val="both"/>
        <w:rPr>
          <w:color w:val="000000"/>
          <w:sz w:val="22"/>
          <w:szCs w:val="22"/>
        </w:rPr>
      </w:pPr>
      <w:r w:rsidRPr="00155107">
        <w:rPr>
          <w:color w:val="000000"/>
          <w:sz w:val="22"/>
          <w:szCs w:val="22"/>
        </w:rPr>
        <w:t>ADCY4: Adenilato ciclasa 4</w:t>
      </w:r>
    </w:p>
    <w:p w14:paraId="524E61C1" w14:textId="77777777" w:rsidR="00F14CF3" w:rsidRPr="00155107" w:rsidRDefault="00F14CF3" w:rsidP="00F14CF3">
      <w:pPr>
        <w:spacing w:line="360" w:lineRule="auto"/>
        <w:jc w:val="both"/>
        <w:rPr>
          <w:color w:val="000000"/>
          <w:sz w:val="22"/>
          <w:szCs w:val="22"/>
        </w:rPr>
      </w:pPr>
      <w:r w:rsidRPr="00155107">
        <w:rPr>
          <w:color w:val="000000"/>
          <w:sz w:val="22"/>
          <w:szCs w:val="22"/>
        </w:rPr>
        <w:t>SMAD3: Mi</w:t>
      </w:r>
      <w:r>
        <w:rPr>
          <w:color w:val="000000"/>
          <w:sz w:val="22"/>
          <w:szCs w:val="22"/>
        </w:rPr>
        <w:t>embro de la familia SMAD 3</w:t>
      </w:r>
    </w:p>
    <w:p w14:paraId="24091743" w14:textId="77777777" w:rsidR="00F14CF3" w:rsidRPr="00155107" w:rsidRDefault="00F14CF3" w:rsidP="00F14CF3">
      <w:pPr>
        <w:spacing w:line="360" w:lineRule="auto"/>
        <w:jc w:val="both"/>
        <w:rPr>
          <w:color w:val="000000"/>
          <w:sz w:val="22"/>
          <w:szCs w:val="22"/>
        </w:rPr>
      </w:pPr>
      <w:r w:rsidRPr="00155107">
        <w:rPr>
          <w:color w:val="000000"/>
          <w:sz w:val="22"/>
          <w:szCs w:val="22"/>
        </w:rPr>
        <w:t xml:space="preserve">ACVR2A: </w:t>
      </w:r>
      <w:r>
        <w:rPr>
          <w:color w:val="000000"/>
          <w:sz w:val="22"/>
          <w:szCs w:val="22"/>
        </w:rPr>
        <w:t>R</w:t>
      </w:r>
      <w:r w:rsidRPr="00155107">
        <w:rPr>
          <w:color w:val="000000"/>
          <w:sz w:val="22"/>
          <w:szCs w:val="22"/>
        </w:rPr>
        <w:t xml:space="preserve">eceptor de </w:t>
      </w:r>
      <w:proofErr w:type="spellStart"/>
      <w:r w:rsidRPr="00155107">
        <w:rPr>
          <w:color w:val="000000"/>
          <w:sz w:val="22"/>
          <w:szCs w:val="22"/>
        </w:rPr>
        <w:t>activina</w:t>
      </w:r>
      <w:proofErr w:type="spellEnd"/>
      <w:r w:rsidRPr="00155107">
        <w:rPr>
          <w:color w:val="000000"/>
          <w:sz w:val="22"/>
          <w:szCs w:val="22"/>
        </w:rPr>
        <w:t xml:space="preserve"> A tipo 2A</w:t>
      </w:r>
    </w:p>
    <w:p w14:paraId="0BCE1945" w14:textId="77777777" w:rsidR="00F14CF3" w:rsidRPr="004D2FE7" w:rsidRDefault="00F14CF3" w:rsidP="00F14CF3">
      <w:pPr>
        <w:spacing w:line="360" w:lineRule="auto"/>
        <w:jc w:val="both"/>
        <w:rPr>
          <w:color w:val="000000"/>
          <w:sz w:val="22"/>
          <w:szCs w:val="22"/>
        </w:rPr>
      </w:pPr>
      <w:r w:rsidRPr="004D2FE7">
        <w:rPr>
          <w:color w:val="000000"/>
          <w:sz w:val="22"/>
          <w:szCs w:val="22"/>
        </w:rPr>
        <w:t xml:space="preserve">GCNT3: </w:t>
      </w:r>
      <w:proofErr w:type="spellStart"/>
      <w:r w:rsidRPr="004D2FE7">
        <w:rPr>
          <w:color w:val="000000"/>
          <w:sz w:val="22"/>
          <w:szCs w:val="22"/>
        </w:rPr>
        <w:t>Glucosaminil</w:t>
      </w:r>
      <w:proofErr w:type="spellEnd"/>
      <w:r w:rsidRPr="004D2FE7">
        <w:rPr>
          <w:color w:val="000000"/>
          <w:sz w:val="22"/>
          <w:szCs w:val="22"/>
        </w:rPr>
        <w:t xml:space="preserve"> (N-acetil) transferasa 3, tipo mucina</w:t>
      </w:r>
    </w:p>
    <w:p w14:paraId="7CAC1AD1" w14:textId="77777777" w:rsidR="00F14CF3" w:rsidRPr="004D2FE7" w:rsidRDefault="00F14CF3" w:rsidP="00F14CF3">
      <w:pPr>
        <w:spacing w:line="360" w:lineRule="auto"/>
        <w:jc w:val="both"/>
        <w:rPr>
          <w:color w:val="000000"/>
          <w:sz w:val="22"/>
          <w:szCs w:val="22"/>
        </w:rPr>
      </w:pPr>
      <w:r w:rsidRPr="004D2FE7">
        <w:rPr>
          <w:color w:val="000000"/>
          <w:sz w:val="22"/>
          <w:szCs w:val="22"/>
        </w:rPr>
        <w:t>GALNT14: Polipéptido N-</w:t>
      </w:r>
      <w:proofErr w:type="spellStart"/>
      <w:r w:rsidRPr="004D2FE7">
        <w:rPr>
          <w:color w:val="000000"/>
          <w:sz w:val="22"/>
          <w:szCs w:val="22"/>
        </w:rPr>
        <w:t>acetilgalactosaminiltransferasa</w:t>
      </w:r>
      <w:proofErr w:type="spellEnd"/>
      <w:r w:rsidRPr="004D2FE7">
        <w:rPr>
          <w:color w:val="000000"/>
          <w:sz w:val="22"/>
          <w:szCs w:val="22"/>
        </w:rPr>
        <w:t xml:space="preserve"> 14</w:t>
      </w:r>
    </w:p>
    <w:p w14:paraId="718DD150" w14:textId="77777777" w:rsidR="00F14CF3" w:rsidRPr="004D2FE7" w:rsidRDefault="00F14CF3" w:rsidP="00F14CF3">
      <w:pPr>
        <w:spacing w:line="360" w:lineRule="auto"/>
        <w:jc w:val="both"/>
        <w:rPr>
          <w:color w:val="000000"/>
          <w:sz w:val="22"/>
          <w:szCs w:val="22"/>
        </w:rPr>
      </w:pPr>
      <w:r w:rsidRPr="004D2FE7">
        <w:rPr>
          <w:color w:val="000000"/>
          <w:sz w:val="22"/>
          <w:szCs w:val="22"/>
        </w:rPr>
        <w:t xml:space="preserve">PPP1R12B: </w:t>
      </w:r>
      <w:r>
        <w:rPr>
          <w:color w:val="000000"/>
          <w:sz w:val="22"/>
          <w:szCs w:val="22"/>
        </w:rPr>
        <w:t>P</w:t>
      </w:r>
      <w:r w:rsidRPr="004D2FE7">
        <w:rPr>
          <w:color w:val="000000"/>
          <w:sz w:val="22"/>
          <w:szCs w:val="22"/>
        </w:rPr>
        <w:t>roteína fosfatasa 1</w:t>
      </w:r>
      <w:r>
        <w:rPr>
          <w:color w:val="000000"/>
          <w:sz w:val="22"/>
          <w:szCs w:val="22"/>
        </w:rPr>
        <w:t>.</w:t>
      </w:r>
      <w:r w:rsidRPr="004D2FE7">
        <w:rPr>
          <w:color w:val="000000"/>
          <w:sz w:val="22"/>
          <w:szCs w:val="22"/>
        </w:rPr>
        <w:t xml:space="preserve"> </w:t>
      </w:r>
      <w:r>
        <w:rPr>
          <w:color w:val="000000"/>
          <w:sz w:val="22"/>
          <w:szCs w:val="22"/>
        </w:rPr>
        <w:t>S</w:t>
      </w:r>
      <w:r w:rsidRPr="004D2FE7">
        <w:rPr>
          <w:color w:val="000000"/>
          <w:sz w:val="22"/>
          <w:szCs w:val="22"/>
        </w:rPr>
        <w:t>ubunidad reguladora 12B</w:t>
      </w:r>
    </w:p>
    <w:p w14:paraId="68A3E0F9" w14:textId="77777777" w:rsidR="00F14CF3" w:rsidRPr="004D2FE7" w:rsidRDefault="00F14CF3" w:rsidP="00F14CF3">
      <w:pPr>
        <w:spacing w:line="360" w:lineRule="auto"/>
        <w:jc w:val="both"/>
        <w:rPr>
          <w:color w:val="000000"/>
          <w:sz w:val="22"/>
          <w:szCs w:val="22"/>
        </w:rPr>
      </w:pPr>
      <w:r w:rsidRPr="004D2FE7">
        <w:rPr>
          <w:color w:val="000000"/>
          <w:sz w:val="22"/>
          <w:szCs w:val="22"/>
        </w:rPr>
        <w:t xml:space="preserve">MGST1: Glutatión </w:t>
      </w:r>
      <w:proofErr w:type="spellStart"/>
      <w:r w:rsidRPr="004D2FE7">
        <w:rPr>
          <w:color w:val="000000"/>
          <w:sz w:val="22"/>
          <w:szCs w:val="22"/>
        </w:rPr>
        <w:t>microsomal</w:t>
      </w:r>
      <w:proofErr w:type="spellEnd"/>
      <w:r w:rsidRPr="004D2FE7">
        <w:rPr>
          <w:color w:val="000000"/>
          <w:sz w:val="22"/>
          <w:szCs w:val="22"/>
        </w:rPr>
        <w:t xml:space="preserve"> S-transferasa 1</w:t>
      </w:r>
    </w:p>
    <w:p w14:paraId="71FA947C" w14:textId="77777777" w:rsidR="00F14CF3" w:rsidRPr="004D2FE7" w:rsidRDefault="00F14CF3" w:rsidP="00F14CF3">
      <w:pPr>
        <w:spacing w:line="360" w:lineRule="auto"/>
        <w:jc w:val="both"/>
        <w:rPr>
          <w:color w:val="000000"/>
          <w:sz w:val="22"/>
          <w:szCs w:val="22"/>
        </w:rPr>
      </w:pPr>
      <w:r w:rsidRPr="004D2FE7">
        <w:rPr>
          <w:color w:val="000000"/>
          <w:sz w:val="22"/>
          <w:szCs w:val="22"/>
        </w:rPr>
        <w:t>GALNT1: Polipéptido N-</w:t>
      </w:r>
      <w:proofErr w:type="spellStart"/>
      <w:r w:rsidRPr="004D2FE7">
        <w:rPr>
          <w:color w:val="000000"/>
          <w:sz w:val="22"/>
          <w:szCs w:val="22"/>
        </w:rPr>
        <w:t>acetilgalactosaminiltransferasa</w:t>
      </w:r>
      <w:proofErr w:type="spellEnd"/>
      <w:r w:rsidRPr="004D2FE7">
        <w:rPr>
          <w:color w:val="000000"/>
          <w:sz w:val="22"/>
          <w:szCs w:val="22"/>
        </w:rPr>
        <w:t xml:space="preserve"> 1</w:t>
      </w:r>
    </w:p>
    <w:p w14:paraId="351F45B2" w14:textId="77777777" w:rsidR="00F14CF3" w:rsidRPr="004D2FE7" w:rsidRDefault="00F14CF3" w:rsidP="00F14CF3">
      <w:pPr>
        <w:spacing w:line="360" w:lineRule="auto"/>
        <w:jc w:val="both"/>
        <w:rPr>
          <w:color w:val="000000"/>
          <w:sz w:val="22"/>
          <w:szCs w:val="22"/>
        </w:rPr>
      </w:pPr>
      <w:r w:rsidRPr="004D2FE7">
        <w:rPr>
          <w:color w:val="000000"/>
          <w:sz w:val="22"/>
          <w:szCs w:val="22"/>
        </w:rPr>
        <w:t>HLA-DOA:</w:t>
      </w:r>
      <w:r>
        <w:rPr>
          <w:color w:val="000000"/>
          <w:sz w:val="22"/>
          <w:szCs w:val="22"/>
        </w:rPr>
        <w:t xml:space="preserve"> C</w:t>
      </w:r>
      <w:r w:rsidRPr="004D2FE7">
        <w:rPr>
          <w:color w:val="000000"/>
          <w:sz w:val="22"/>
          <w:szCs w:val="22"/>
        </w:rPr>
        <w:t>omplejo de histocompatibilidad mayor, clase II, DO alfa</w:t>
      </w:r>
    </w:p>
    <w:p w14:paraId="0BC17FD4" w14:textId="77777777" w:rsidR="00F14CF3" w:rsidRPr="004D2FE7" w:rsidRDefault="00F14CF3" w:rsidP="00F14CF3">
      <w:pPr>
        <w:spacing w:line="360" w:lineRule="auto"/>
        <w:jc w:val="both"/>
        <w:rPr>
          <w:color w:val="000000"/>
          <w:sz w:val="22"/>
          <w:szCs w:val="22"/>
        </w:rPr>
      </w:pPr>
      <w:r w:rsidRPr="004D2FE7">
        <w:rPr>
          <w:color w:val="000000"/>
          <w:sz w:val="22"/>
          <w:szCs w:val="22"/>
        </w:rPr>
        <w:t>FAS: Receptor de muerte de la superficie celular Fas</w:t>
      </w:r>
    </w:p>
    <w:p w14:paraId="1951AA68" w14:textId="77777777" w:rsidR="00F14CF3" w:rsidRPr="004D2FE7" w:rsidRDefault="00F14CF3" w:rsidP="00F14CF3">
      <w:pPr>
        <w:spacing w:line="360" w:lineRule="auto"/>
        <w:jc w:val="both"/>
        <w:rPr>
          <w:color w:val="000000"/>
          <w:sz w:val="22"/>
          <w:szCs w:val="22"/>
        </w:rPr>
      </w:pPr>
      <w:r w:rsidRPr="004D2FE7">
        <w:rPr>
          <w:color w:val="000000"/>
          <w:sz w:val="22"/>
          <w:szCs w:val="22"/>
        </w:rPr>
        <w:t>IFNG: Interferón gamma</w:t>
      </w:r>
    </w:p>
    <w:p w14:paraId="6D0308B5" w14:textId="77777777" w:rsidR="00F14CF3" w:rsidRPr="004D2FE7" w:rsidRDefault="00F14CF3" w:rsidP="00F14CF3">
      <w:pPr>
        <w:spacing w:line="360" w:lineRule="auto"/>
        <w:jc w:val="both"/>
        <w:rPr>
          <w:color w:val="000000"/>
          <w:sz w:val="22"/>
          <w:szCs w:val="22"/>
        </w:rPr>
      </w:pPr>
      <w:r w:rsidRPr="004D2FE7">
        <w:rPr>
          <w:color w:val="000000"/>
          <w:sz w:val="22"/>
          <w:szCs w:val="22"/>
        </w:rPr>
        <w:t>CFLAR: CASP8 y FADD como regulador de la apoptosis</w:t>
      </w:r>
    </w:p>
    <w:p w14:paraId="2871F90C" w14:textId="77777777" w:rsidR="00F14CF3" w:rsidRPr="004D2FE7" w:rsidRDefault="00F14CF3" w:rsidP="00F14CF3">
      <w:pPr>
        <w:spacing w:line="360" w:lineRule="auto"/>
        <w:jc w:val="both"/>
        <w:rPr>
          <w:color w:val="000000"/>
          <w:sz w:val="22"/>
          <w:szCs w:val="22"/>
        </w:rPr>
      </w:pPr>
      <w:r w:rsidRPr="004D2FE7">
        <w:rPr>
          <w:color w:val="000000"/>
          <w:sz w:val="22"/>
          <w:szCs w:val="22"/>
        </w:rPr>
        <w:t>OAS1: 2'-5'-oligoadenilato sintetasa 1</w:t>
      </w:r>
    </w:p>
    <w:p w14:paraId="376C0D6A" w14:textId="77777777" w:rsidR="00F14CF3" w:rsidRPr="00FE1B29" w:rsidRDefault="00F14CF3" w:rsidP="00F14CF3">
      <w:pPr>
        <w:spacing w:line="360" w:lineRule="auto"/>
        <w:jc w:val="both"/>
        <w:rPr>
          <w:color w:val="000000"/>
          <w:sz w:val="22"/>
          <w:szCs w:val="22"/>
        </w:rPr>
      </w:pPr>
      <w:r w:rsidRPr="00FE1B29">
        <w:rPr>
          <w:color w:val="000000"/>
          <w:sz w:val="22"/>
          <w:szCs w:val="22"/>
        </w:rPr>
        <w:t xml:space="preserve">IL33: </w:t>
      </w:r>
      <w:proofErr w:type="spellStart"/>
      <w:r w:rsidRPr="00FE1B29">
        <w:rPr>
          <w:color w:val="000000"/>
          <w:sz w:val="22"/>
          <w:szCs w:val="22"/>
        </w:rPr>
        <w:t>Interleukina</w:t>
      </w:r>
      <w:proofErr w:type="spellEnd"/>
      <w:r w:rsidRPr="00FE1B29">
        <w:rPr>
          <w:color w:val="000000"/>
          <w:sz w:val="22"/>
          <w:szCs w:val="22"/>
        </w:rPr>
        <w:t xml:space="preserve"> 33</w:t>
      </w:r>
    </w:p>
    <w:p w14:paraId="474B5CFF" w14:textId="77777777" w:rsidR="00F14CF3" w:rsidRPr="00FE1B29" w:rsidRDefault="00F14CF3" w:rsidP="00F14CF3">
      <w:pPr>
        <w:spacing w:line="360" w:lineRule="auto"/>
        <w:jc w:val="both"/>
        <w:rPr>
          <w:color w:val="000000"/>
          <w:sz w:val="22"/>
          <w:szCs w:val="22"/>
        </w:rPr>
      </w:pPr>
      <w:r w:rsidRPr="00FE1B29">
        <w:rPr>
          <w:color w:val="000000"/>
          <w:sz w:val="22"/>
          <w:szCs w:val="22"/>
        </w:rPr>
        <w:t>GNA13: Subunidad a</w:t>
      </w:r>
      <w:r>
        <w:rPr>
          <w:color w:val="000000"/>
          <w:sz w:val="22"/>
          <w:szCs w:val="22"/>
        </w:rPr>
        <w:t>lfa 13 de la proteína G</w:t>
      </w:r>
    </w:p>
    <w:p w14:paraId="313B7309" w14:textId="77777777" w:rsidR="00F14CF3" w:rsidRDefault="00F14CF3" w:rsidP="00F14CF3">
      <w:pPr>
        <w:spacing w:line="360" w:lineRule="auto"/>
        <w:jc w:val="both"/>
        <w:rPr>
          <w:color w:val="000000"/>
          <w:sz w:val="22"/>
          <w:szCs w:val="22"/>
        </w:rPr>
      </w:pPr>
      <w:r w:rsidRPr="006E7841">
        <w:rPr>
          <w:color w:val="000000"/>
          <w:sz w:val="22"/>
          <w:szCs w:val="22"/>
        </w:rPr>
        <w:t>BMPR1B: Receptor de proteína morfogenética ósea tipo 1B</w:t>
      </w:r>
    </w:p>
    <w:p w14:paraId="50B8F649" w14:textId="77777777" w:rsidR="00F14CF3" w:rsidRPr="006E7841" w:rsidRDefault="00F14CF3" w:rsidP="00F14CF3">
      <w:pPr>
        <w:spacing w:line="360" w:lineRule="auto"/>
        <w:jc w:val="both"/>
        <w:rPr>
          <w:color w:val="000000"/>
          <w:sz w:val="22"/>
          <w:szCs w:val="22"/>
        </w:rPr>
      </w:pPr>
      <w:r>
        <w:rPr>
          <w:color w:val="000000"/>
          <w:sz w:val="22"/>
          <w:szCs w:val="22"/>
        </w:rPr>
        <w:t>FZD3: R</w:t>
      </w:r>
      <w:r w:rsidRPr="006E7841">
        <w:rPr>
          <w:color w:val="000000"/>
          <w:sz w:val="22"/>
          <w:szCs w:val="22"/>
        </w:rPr>
        <w:t xml:space="preserve">eceptor de clase </w:t>
      </w:r>
      <w:proofErr w:type="spellStart"/>
      <w:r w:rsidRPr="006E7841">
        <w:rPr>
          <w:color w:val="000000"/>
          <w:sz w:val="22"/>
          <w:szCs w:val="22"/>
        </w:rPr>
        <w:t>frizzled</w:t>
      </w:r>
      <w:proofErr w:type="spellEnd"/>
      <w:r w:rsidRPr="006E7841">
        <w:rPr>
          <w:color w:val="000000"/>
          <w:sz w:val="22"/>
          <w:szCs w:val="22"/>
        </w:rPr>
        <w:t xml:space="preserve"> 3</w:t>
      </w:r>
    </w:p>
    <w:p w14:paraId="62CD3C70" w14:textId="77777777" w:rsidR="00F14CF3" w:rsidRPr="006E7841" w:rsidRDefault="00F14CF3" w:rsidP="00F14CF3">
      <w:pPr>
        <w:spacing w:line="360" w:lineRule="auto"/>
        <w:jc w:val="both"/>
        <w:rPr>
          <w:color w:val="000000"/>
          <w:sz w:val="22"/>
          <w:szCs w:val="22"/>
        </w:rPr>
      </w:pPr>
      <w:r w:rsidRPr="006E7841">
        <w:rPr>
          <w:color w:val="000000"/>
          <w:sz w:val="22"/>
          <w:szCs w:val="22"/>
        </w:rPr>
        <w:t>SMAD4</w:t>
      </w:r>
      <w:r>
        <w:rPr>
          <w:color w:val="000000"/>
          <w:sz w:val="22"/>
          <w:szCs w:val="22"/>
        </w:rPr>
        <w:t xml:space="preserve">: </w:t>
      </w:r>
      <w:r w:rsidRPr="00155107">
        <w:rPr>
          <w:color w:val="000000"/>
          <w:sz w:val="22"/>
          <w:szCs w:val="22"/>
        </w:rPr>
        <w:t>Mi</w:t>
      </w:r>
      <w:r>
        <w:rPr>
          <w:color w:val="000000"/>
          <w:sz w:val="22"/>
          <w:szCs w:val="22"/>
        </w:rPr>
        <w:t>embro de la familia SMAD 4</w:t>
      </w:r>
    </w:p>
    <w:p w14:paraId="7694806E" w14:textId="77777777" w:rsidR="00F14CF3" w:rsidRPr="005E5FA9" w:rsidRDefault="00F14CF3" w:rsidP="00F14CF3">
      <w:pPr>
        <w:spacing w:line="360" w:lineRule="auto"/>
        <w:jc w:val="both"/>
        <w:rPr>
          <w:color w:val="000000"/>
          <w:sz w:val="22"/>
          <w:szCs w:val="22"/>
        </w:rPr>
      </w:pPr>
      <w:r w:rsidRPr="005E5FA9">
        <w:rPr>
          <w:color w:val="000000"/>
          <w:sz w:val="22"/>
          <w:szCs w:val="22"/>
        </w:rPr>
        <w:t xml:space="preserve">NANOG: </w:t>
      </w:r>
      <w:proofErr w:type="spellStart"/>
      <w:r w:rsidRPr="005E5FA9">
        <w:rPr>
          <w:color w:val="000000"/>
          <w:sz w:val="22"/>
          <w:szCs w:val="22"/>
        </w:rPr>
        <w:t>Nanog</w:t>
      </w:r>
      <w:proofErr w:type="spellEnd"/>
      <w:r w:rsidRPr="005E5FA9">
        <w:rPr>
          <w:color w:val="000000"/>
          <w:sz w:val="22"/>
          <w:szCs w:val="22"/>
        </w:rPr>
        <w:t xml:space="preserve"> </w:t>
      </w:r>
      <w:proofErr w:type="spellStart"/>
      <w:r w:rsidRPr="005E5FA9">
        <w:rPr>
          <w:color w:val="000000"/>
          <w:sz w:val="22"/>
          <w:szCs w:val="22"/>
        </w:rPr>
        <w:t>homeobox</w:t>
      </w:r>
      <w:proofErr w:type="spellEnd"/>
    </w:p>
    <w:p w14:paraId="3A1003CE" w14:textId="77777777" w:rsidR="00F14CF3" w:rsidRPr="006E7841" w:rsidRDefault="00F14CF3" w:rsidP="00F14CF3">
      <w:pPr>
        <w:spacing w:line="360" w:lineRule="auto"/>
        <w:jc w:val="both"/>
        <w:rPr>
          <w:color w:val="000000"/>
          <w:sz w:val="22"/>
          <w:szCs w:val="22"/>
        </w:rPr>
      </w:pPr>
      <w:r w:rsidRPr="006E7841">
        <w:rPr>
          <w:color w:val="000000"/>
          <w:sz w:val="22"/>
          <w:szCs w:val="22"/>
        </w:rPr>
        <w:t xml:space="preserve">FZD9: </w:t>
      </w:r>
      <w:r>
        <w:rPr>
          <w:color w:val="000000"/>
          <w:sz w:val="22"/>
          <w:szCs w:val="22"/>
        </w:rPr>
        <w:t>R</w:t>
      </w:r>
      <w:r w:rsidRPr="006E7841">
        <w:rPr>
          <w:color w:val="000000"/>
          <w:sz w:val="22"/>
          <w:szCs w:val="22"/>
        </w:rPr>
        <w:t xml:space="preserve">eceptor de clase </w:t>
      </w:r>
      <w:proofErr w:type="spellStart"/>
      <w:r w:rsidRPr="006E7841">
        <w:rPr>
          <w:color w:val="000000"/>
          <w:sz w:val="22"/>
          <w:szCs w:val="22"/>
        </w:rPr>
        <w:t>frizzled</w:t>
      </w:r>
      <w:proofErr w:type="spellEnd"/>
      <w:r w:rsidRPr="006E7841">
        <w:rPr>
          <w:color w:val="000000"/>
          <w:sz w:val="22"/>
          <w:szCs w:val="22"/>
        </w:rPr>
        <w:t xml:space="preserve"> </w:t>
      </w:r>
      <w:r>
        <w:rPr>
          <w:color w:val="000000"/>
          <w:sz w:val="22"/>
          <w:szCs w:val="22"/>
        </w:rPr>
        <w:t>9</w:t>
      </w:r>
    </w:p>
    <w:p w14:paraId="136EDBD1" w14:textId="77777777" w:rsidR="00F14CF3" w:rsidRPr="006E7841" w:rsidRDefault="00F14CF3" w:rsidP="00F14CF3">
      <w:pPr>
        <w:spacing w:line="360" w:lineRule="auto"/>
        <w:jc w:val="both"/>
        <w:rPr>
          <w:color w:val="000000"/>
          <w:sz w:val="22"/>
          <w:szCs w:val="22"/>
        </w:rPr>
      </w:pPr>
      <w:r w:rsidRPr="006E7841">
        <w:rPr>
          <w:color w:val="000000"/>
          <w:sz w:val="22"/>
          <w:szCs w:val="22"/>
        </w:rPr>
        <w:t xml:space="preserve">PPP3CC: </w:t>
      </w:r>
      <w:r>
        <w:rPr>
          <w:color w:val="000000"/>
          <w:sz w:val="22"/>
          <w:szCs w:val="22"/>
        </w:rPr>
        <w:t>P</w:t>
      </w:r>
      <w:r w:rsidRPr="006E7841">
        <w:rPr>
          <w:color w:val="000000"/>
          <w:sz w:val="22"/>
          <w:szCs w:val="22"/>
        </w:rPr>
        <w:t>roteína fosfatasa 3 subunidad catalítica gamma</w:t>
      </w:r>
    </w:p>
    <w:p w14:paraId="1EF39C92" w14:textId="77777777" w:rsidR="00F14CF3" w:rsidRDefault="00F14CF3" w:rsidP="00F14CF3">
      <w:pPr>
        <w:spacing w:line="360" w:lineRule="auto"/>
        <w:jc w:val="both"/>
        <w:rPr>
          <w:color w:val="000000"/>
          <w:sz w:val="22"/>
          <w:szCs w:val="22"/>
        </w:rPr>
      </w:pPr>
      <w:r w:rsidRPr="006E7841">
        <w:rPr>
          <w:color w:val="000000"/>
          <w:sz w:val="22"/>
          <w:szCs w:val="22"/>
        </w:rPr>
        <w:lastRenderedPageBreak/>
        <w:t>SKP</w:t>
      </w:r>
      <w:r>
        <w:rPr>
          <w:color w:val="000000"/>
          <w:sz w:val="22"/>
          <w:szCs w:val="22"/>
        </w:rPr>
        <w:t>: Q</w:t>
      </w:r>
      <w:r w:rsidRPr="006E7841">
        <w:rPr>
          <w:color w:val="000000"/>
          <w:sz w:val="22"/>
          <w:szCs w:val="22"/>
        </w:rPr>
        <w:t>uinasa fase</w:t>
      </w:r>
      <w:r>
        <w:rPr>
          <w:color w:val="000000"/>
          <w:sz w:val="22"/>
          <w:szCs w:val="22"/>
        </w:rPr>
        <w:t xml:space="preserve"> S</w:t>
      </w:r>
      <w:r w:rsidRPr="006E7841">
        <w:rPr>
          <w:color w:val="000000"/>
          <w:sz w:val="22"/>
          <w:szCs w:val="22"/>
        </w:rPr>
        <w:t xml:space="preserve"> asociada a la proteína 1</w:t>
      </w:r>
    </w:p>
    <w:p w14:paraId="02CA56FF" w14:textId="77777777" w:rsidR="00F14CF3" w:rsidRPr="006E7841" w:rsidRDefault="00F14CF3" w:rsidP="00F14CF3">
      <w:pPr>
        <w:spacing w:line="360" w:lineRule="auto"/>
        <w:jc w:val="both"/>
        <w:rPr>
          <w:color w:val="000000"/>
          <w:sz w:val="22"/>
          <w:szCs w:val="22"/>
        </w:rPr>
      </w:pPr>
      <w:r w:rsidRPr="006E7841">
        <w:rPr>
          <w:color w:val="000000"/>
          <w:sz w:val="22"/>
          <w:szCs w:val="22"/>
        </w:rPr>
        <w:t>NFATC4</w:t>
      </w:r>
      <w:r>
        <w:rPr>
          <w:color w:val="000000"/>
          <w:sz w:val="22"/>
          <w:szCs w:val="22"/>
        </w:rPr>
        <w:t xml:space="preserve">: </w:t>
      </w:r>
      <w:r w:rsidRPr="006E7841">
        <w:rPr>
          <w:color w:val="000000"/>
          <w:sz w:val="22"/>
          <w:szCs w:val="22"/>
        </w:rPr>
        <w:t>Factor nuclear</w:t>
      </w:r>
      <w:r>
        <w:rPr>
          <w:color w:val="000000"/>
          <w:sz w:val="22"/>
          <w:szCs w:val="22"/>
        </w:rPr>
        <w:t xml:space="preserve"> 4</w:t>
      </w:r>
      <w:r w:rsidRPr="006E7841">
        <w:rPr>
          <w:color w:val="000000"/>
          <w:sz w:val="22"/>
          <w:szCs w:val="22"/>
        </w:rPr>
        <w:t xml:space="preserve"> de células T activadas</w:t>
      </w:r>
    </w:p>
    <w:p w14:paraId="277832D4" w14:textId="77777777" w:rsidR="00F14CF3" w:rsidRPr="0088172E" w:rsidRDefault="00F14CF3" w:rsidP="00F14CF3">
      <w:pPr>
        <w:spacing w:line="360" w:lineRule="auto"/>
        <w:jc w:val="both"/>
        <w:rPr>
          <w:color w:val="000000"/>
          <w:sz w:val="22"/>
          <w:szCs w:val="22"/>
        </w:rPr>
      </w:pPr>
      <w:r w:rsidRPr="0088172E">
        <w:rPr>
          <w:color w:val="000000"/>
          <w:sz w:val="22"/>
          <w:szCs w:val="22"/>
        </w:rPr>
        <w:t>CALM: Calmodulina</w:t>
      </w:r>
    </w:p>
    <w:p w14:paraId="4942BFB7" w14:textId="77777777" w:rsidR="00F14CF3" w:rsidRPr="0088172E" w:rsidRDefault="00F14CF3" w:rsidP="00F14CF3">
      <w:pPr>
        <w:spacing w:line="360" w:lineRule="auto"/>
        <w:jc w:val="both"/>
        <w:rPr>
          <w:color w:val="000000"/>
          <w:sz w:val="22"/>
          <w:szCs w:val="22"/>
        </w:rPr>
      </w:pPr>
      <w:r w:rsidRPr="0088172E">
        <w:rPr>
          <w:color w:val="000000"/>
          <w:sz w:val="22"/>
          <w:szCs w:val="22"/>
        </w:rPr>
        <w:t>ESR2: Receptor de estró</w:t>
      </w:r>
      <w:r>
        <w:rPr>
          <w:color w:val="000000"/>
          <w:sz w:val="22"/>
          <w:szCs w:val="22"/>
        </w:rPr>
        <w:t>genos 2</w:t>
      </w:r>
    </w:p>
    <w:p w14:paraId="20C1B203" w14:textId="77777777" w:rsidR="00F14CF3" w:rsidRPr="0088172E" w:rsidRDefault="00F14CF3" w:rsidP="00F14CF3">
      <w:pPr>
        <w:spacing w:line="360" w:lineRule="auto"/>
        <w:jc w:val="both"/>
        <w:rPr>
          <w:color w:val="000000"/>
          <w:sz w:val="22"/>
          <w:szCs w:val="22"/>
        </w:rPr>
      </w:pPr>
      <w:r w:rsidRPr="0088172E">
        <w:rPr>
          <w:color w:val="000000"/>
          <w:sz w:val="22"/>
          <w:szCs w:val="22"/>
        </w:rPr>
        <w:t>CREB3L1: proteína 3 de unión a</w:t>
      </w:r>
      <w:r>
        <w:rPr>
          <w:color w:val="000000"/>
          <w:sz w:val="22"/>
          <w:szCs w:val="22"/>
        </w:rPr>
        <w:t xml:space="preserve"> </w:t>
      </w:r>
      <w:r w:rsidRPr="0088172E">
        <w:rPr>
          <w:color w:val="000000"/>
          <w:sz w:val="22"/>
          <w:szCs w:val="22"/>
        </w:rPr>
        <w:t>AMPc 1</w:t>
      </w:r>
    </w:p>
    <w:p w14:paraId="41D6F176" w14:textId="77777777" w:rsidR="00F14CF3" w:rsidRPr="0088172E" w:rsidRDefault="00F14CF3" w:rsidP="00F14CF3">
      <w:pPr>
        <w:spacing w:line="360" w:lineRule="auto"/>
        <w:jc w:val="both"/>
        <w:rPr>
          <w:color w:val="000000"/>
          <w:sz w:val="22"/>
          <w:szCs w:val="22"/>
        </w:rPr>
      </w:pPr>
      <w:r w:rsidRPr="0088172E">
        <w:rPr>
          <w:color w:val="000000"/>
          <w:sz w:val="22"/>
          <w:szCs w:val="22"/>
        </w:rPr>
        <w:t>BRAF: Protooncogén B-</w:t>
      </w:r>
      <w:proofErr w:type="spellStart"/>
      <w:r w:rsidRPr="0088172E">
        <w:rPr>
          <w:color w:val="000000"/>
          <w:sz w:val="22"/>
          <w:szCs w:val="22"/>
        </w:rPr>
        <w:t>Raf</w:t>
      </w:r>
      <w:proofErr w:type="spellEnd"/>
      <w:r w:rsidRPr="0088172E">
        <w:rPr>
          <w:color w:val="000000"/>
          <w:sz w:val="22"/>
          <w:szCs w:val="22"/>
        </w:rPr>
        <w:t>, serina / treonina quinasa</w:t>
      </w:r>
    </w:p>
    <w:p w14:paraId="6DFA0392" w14:textId="77777777" w:rsidR="00F14CF3" w:rsidRPr="0088172E" w:rsidRDefault="00F14CF3" w:rsidP="00F14CF3">
      <w:pPr>
        <w:spacing w:line="360" w:lineRule="auto"/>
        <w:jc w:val="both"/>
        <w:rPr>
          <w:color w:val="000000"/>
          <w:sz w:val="22"/>
          <w:szCs w:val="22"/>
        </w:rPr>
      </w:pPr>
      <w:r w:rsidRPr="0088172E">
        <w:rPr>
          <w:color w:val="000000"/>
          <w:sz w:val="22"/>
          <w:szCs w:val="22"/>
        </w:rPr>
        <w:t>TYR: Tirosinasa</w:t>
      </w:r>
    </w:p>
    <w:p w14:paraId="2B67F1B9" w14:textId="77777777" w:rsidR="00F14CF3" w:rsidRPr="0088172E" w:rsidRDefault="00F14CF3" w:rsidP="00F14CF3">
      <w:pPr>
        <w:spacing w:line="360" w:lineRule="auto"/>
        <w:jc w:val="both"/>
        <w:rPr>
          <w:color w:val="000000"/>
          <w:sz w:val="22"/>
          <w:szCs w:val="22"/>
        </w:rPr>
      </w:pPr>
      <w:r w:rsidRPr="0088172E">
        <w:rPr>
          <w:color w:val="000000"/>
          <w:sz w:val="22"/>
          <w:szCs w:val="22"/>
        </w:rPr>
        <w:t xml:space="preserve">UGT2A1: Locus del complejo A1 de la familia </w:t>
      </w:r>
      <w:proofErr w:type="spellStart"/>
      <w:r w:rsidRPr="0088172E">
        <w:rPr>
          <w:color w:val="000000"/>
          <w:sz w:val="22"/>
          <w:szCs w:val="22"/>
        </w:rPr>
        <w:t>glucuronosiltransferasa</w:t>
      </w:r>
      <w:proofErr w:type="spellEnd"/>
      <w:r w:rsidRPr="0088172E">
        <w:rPr>
          <w:color w:val="000000"/>
          <w:sz w:val="22"/>
          <w:szCs w:val="22"/>
        </w:rPr>
        <w:t xml:space="preserve"> UDP de 2 miembros</w:t>
      </w:r>
    </w:p>
    <w:p w14:paraId="4DB11F72" w14:textId="77777777" w:rsidR="00F14CF3" w:rsidRPr="0088172E" w:rsidRDefault="00F14CF3" w:rsidP="00F14CF3">
      <w:pPr>
        <w:spacing w:line="360" w:lineRule="auto"/>
        <w:jc w:val="both"/>
        <w:rPr>
          <w:color w:val="000000"/>
          <w:sz w:val="22"/>
          <w:szCs w:val="22"/>
        </w:rPr>
      </w:pPr>
      <w:r w:rsidRPr="0088172E">
        <w:rPr>
          <w:color w:val="000000"/>
          <w:sz w:val="22"/>
          <w:szCs w:val="22"/>
        </w:rPr>
        <w:t>KYNU</w:t>
      </w:r>
      <w:r>
        <w:rPr>
          <w:color w:val="000000"/>
          <w:sz w:val="22"/>
          <w:szCs w:val="22"/>
        </w:rPr>
        <w:t xml:space="preserve">: </w:t>
      </w:r>
      <w:proofErr w:type="spellStart"/>
      <w:r>
        <w:rPr>
          <w:color w:val="000000"/>
          <w:sz w:val="22"/>
          <w:szCs w:val="22"/>
        </w:rPr>
        <w:t>Q</w:t>
      </w:r>
      <w:r w:rsidRPr="0088172E">
        <w:rPr>
          <w:color w:val="000000"/>
          <w:sz w:val="22"/>
          <w:szCs w:val="22"/>
        </w:rPr>
        <w:t>uinureninasa</w:t>
      </w:r>
      <w:proofErr w:type="spellEnd"/>
    </w:p>
    <w:p w14:paraId="1F103F11" w14:textId="77777777" w:rsidR="00F14CF3" w:rsidRPr="0088172E" w:rsidRDefault="00F14CF3" w:rsidP="00F14CF3">
      <w:pPr>
        <w:spacing w:line="360" w:lineRule="auto"/>
        <w:jc w:val="both"/>
        <w:rPr>
          <w:color w:val="000000"/>
          <w:sz w:val="22"/>
          <w:szCs w:val="22"/>
        </w:rPr>
      </w:pPr>
      <w:r w:rsidRPr="0088172E">
        <w:rPr>
          <w:color w:val="000000"/>
          <w:sz w:val="22"/>
          <w:szCs w:val="22"/>
        </w:rPr>
        <w:t xml:space="preserve">CCBL2: </w:t>
      </w:r>
      <w:proofErr w:type="spellStart"/>
      <w:r w:rsidRPr="0088172E">
        <w:rPr>
          <w:color w:val="000000"/>
          <w:sz w:val="22"/>
          <w:szCs w:val="22"/>
        </w:rPr>
        <w:t>kinurenina</w:t>
      </w:r>
      <w:proofErr w:type="spellEnd"/>
      <w:r w:rsidRPr="0088172E">
        <w:rPr>
          <w:color w:val="000000"/>
          <w:sz w:val="22"/>
          <w:szCs w:val="22"/>
        </w:rPr>
        <w:t xml:space="preserve"> aminotransferasa 3</w:t>
      </w:r>
    </w:p>
    <w:p w14:paraId="4D50432B" w14:textId="77777777" w:rsidR="00F14CF3" w:rsidRPr="0088172E" w:rsidRDefault="00F14CF3" w:rsidP="00F14CF3">
      <w:pPr>
        <w:spacing w:line="360" w:lineRule="auto"/>
        <w:jc w:val="both"/>
        <w:rPr>
          <w:color w:val="000000"/>
          <w:sz w:val="22"/>
          <w:szCs w:val="22"/>
        </w:rPr>
      </w:pPr>
      <w:r w:rsidRPr="0088172E">
        <w:rPr>
          <w:color w:val="000000"/>
          <w:sz w:val="22"/>
          <w:szCs w:val="22"/>
        </w:rPr>
        <w:t xml:space="preserve">LIF: LIF </w:t>
      </w:r>
      <w:proofErr w:type="spellStart"/>
      <w:r w:rsidRPr="0088172E">
        <w:rPr>
          <w:color w:val="000000"/>
          <w:sz w:val="22"/>
          <w:szCs w:val="22"/>
        </w:rPr>
        <w:t>interleuquina</w:t>
      </w:r>
      <w:proofErr w:type="spellEnd"/>
      <w:r w:rsidRPr="0088172E">
        <w:rPr>
          <w:color w:val="000000"/>
          <w:sz w:val="22"/>
          <w:szCs w:val="22"/>
        </w:rPr>
        <w:t xml:space="preserve"> 6</w:t>
      </w:r>
    </w:p>
    <w:p w14:paraId="1B2DBA37" w14:textId="77777777" w:rsidR="00F14CF3" w:rsidRPr="0088172E" w:rsidRDefault="00F14CF3" w:rsidP="00F14CF3">
      <w:pPr>
        <w:spacing w:line="360" w:lineRule="auto"/>
        <w:jc w:val="both"/>
        <w:rPr>
          <w:color w:val="000000"/>
          <w:sz w:val="22"/>
          <w:szCs w:val="22"/>
        </w:rPr>
      </w:pPr>
      <w:r w:rsidRPr="0088172E">
        <w:rPr>
          <w:color w:val="000000"/>
          <w:sz w:val="22"/>
          <w:szCs w:val="22"/>
        </w:rPr>
        <w:t>IL6ST: Transductor de señal de interleucina 6</w:t>
      </w:r>
    </w:p>
    <w:p w14:paraId="444D918B" w14:textId="77777777" w:rsidR="00F14CF3" w:rsidRPr="00F80D3E" w:rsidRDefault="00F14CF3" w:rsidP="00F14CF3">
      <w:pPr>
        <w:spacing w:line="360" w:lineRule="auto"/>
        <w:jc w:val="both"/>
        <w:rPr>
          <w:color w:val="000000"/>
          <w:sz w:val="22"/>
          <w:szCs w:val="22"/>
        </w:rPr>
      </w:pPr>
      <w:r w:rsidRPr="00F80D3E">
        <w:rPr>
          <w:color w:val="000000"/>
          <w:sz w:val="22"/>
          <w:szCs w:val="22"/>
        </w:rPr>
        <w:t>ACO1: Aconitasa 1</w:t>
      </w:r>
    </w:p>
    <w:p w14:paraId="6ED558DC" w14:textId="77777777" w:rsidR="00F14CF3" w:rsidRPr="00F80D3E" w:rsidRDefault="00F14CF3" w:rsidP="00F14CF3">
      <w:pPr>
        <w:spacing w:line="360" w:lineRule="auto"/>
        <w:jc w:val="both"/>
        <w:rPr>
          <w:color w:val="000000"/>
          <w:sz w:val="22"/>
          <w:szCs w:val="22"/>
        </w:rPr>
      </w:pPr>
      <w:r w:rsidRPr="00F80D3E">
        <w:rPr>
          <w:color w:val="000000"/>
          <w:sz w:val="22"/>
          <w:szCs w:val="22"/>
        </w:rPr>
        <w:t>WBSCR17: Polipéptido N-</w:t>
      </w:r>
      <w:proofErr w:type="spellStart"/>
      <w:r w:rsidRPr="00F80D3E">
        <w:rPr>
          <w:color w:val="000000"/>
          <w:sz w:val="22"/>
          <w:szCs w:val="22"/>
        </w:rPr>
        <w:t>acetilgalactosaminiltransferasa</w:t>
      </w:r>
      <w:proofErr w:type="spellEnd"/>
      <w:r w:rsidRPr="00F80D3E">
        <w:rPr>
          <w:color w:val="000000"/>
          <w:sz w:val="22"/>
          <w:szCs w:val="22"/>
        </w:rPr>
        <w:t xml:space="preserve"> 17</w:t>
      </w:r>
    </w:p>
    <w:p w14:paraId="09BEE82F" w14:textId="77777777" w:rsidR="00F14CF3" w:rsidRPr="00F80D3E" w:rsidRDefault="00F14CF3" w:rsidP="00F14CF3">
      <w:pPr>
        <w:spacing w:line="360" w:lineRule="auto"/>
        <w:jc w:val="both"/>
        <w:rPr>
          <w:color w:val="000000"/>
          <w:sz w:val="22"/>
          <w:szCs w:val="22"/>
        </w:rPr>
      </w:pPr>
      <w:r w:rsidRPr="00F80D3E">
        <w:rPr>
          <w:color w:val="000000"/>
          <w:sz w:val="22"/>
          <w:szCs w:val="22"/>
        </w:rPr>
        <w:t xml:space="preserve">GALNTS: </w:t>
      </w:r>
      <w:proofErr w:type="spellStart"/>
      <w:r w:rsidRPr="00F80D3E">
        <w:rPr>
          <w:color w:val="000000"/>
          <w:sz w:val="22"/>
          <w:szCs w:val="22"/>
        </w:rPr>
        <w:t>Galactosamina</w:t>
      </w:r>
      <w:proofErr w:type="spellEnd"/>
      <w:r w:rsidRPr="00F80D3E">
        <w:rPr>
          <w:color w:val="000000"/>
          <w:sz w:val="22"/>
          <w:szCs w:val="22"/>
        </w:rPr>
        <w:t xml:space="preserve"> (N-acetil) -6-sulfatasa</w:t>
      </w:r>
    </w:p>
    <w:p w14:paraId="7BDE1B14" w14:textId="77777777" w:rsidR="00F14CF3" w:rsidRPr="00F80D3E" w:rsidRDefault="00F14CF3" w:rsidP="00F14CF3">
      <w:pPr>
        <w:spacing w:line="360" w:lineRule="auto"/>
        <w:jc w:val="both"/>
        <w:rPr>
          <w:color w:val="000000"/>
          <w:sz w:val="22"/>
          <w:szCs w:val="22"/>
        </w:rPr>
      </w:pPr>
      <w:r w:rsidRPr="00F80D3E">
        <w:rPr>
          <w:color w:val="000000"/>
          <w:sz w:val="22"/>
          <w:szCs w:val="22"/>
        </w:rPr>
        <w:t xml:space="preserve">SRR: Serina </w:t>
      </w:r>
      <w:proofErr w:type="spellStart"/>
      <w:r w:rsidRPr="00F80D3E">
        <w:rPr>
          <w:color w:val="000000"/>
          <w:sz w:val="22"/>
          <w:szCs w:val="22"/>
        </w:rPr>
        <w:t>racemase</w:t>
      </w:r>
      <w:proofErr w:type="spellEnd"/>
    </w:p>
    <w:p w14:paraId="12C1BD76" w14:textId="77777777" w:rsidR="00F14CF3" w:rsidRPr="00F80D3E" w:rsidRDefault="00F14CF3" w:rsidP="00F14CF3">
      <w:pPr>
        <w:spacing w:line="360" w:lineRule="auto"/>
        <w:jc w:val="both"/>
        <w:rPr>
          <w:color w:val="000000"/>
          <w:sz w:val="22"/>
          <w:szCs w:val="22"/>
        </w:rPr>
      </w:pPr>
      <w:r w:rsidRPr="00F80D3E">
        <w:rPr>
          <w:color w:val="000000"/>
          <w:sz w:val="22"/>
          <w:szCs w:val="22"/>
        </w:rPr>
        <w:t xml:space="preserve">AMT: </w:t>
      </w:r>
      <w:proofErr w:type="spellStart"/>
      <w:r>
        <w:rPr>
          <w:color w:val="000000"/>
          <w:sz w:val="22"/>
          <w:szCs w:val="22"/>
        </w:rPr>
        <w:t>A</w:t>
      </w:r>
      <w:r w:rsidRPr="00F80D3E">
        <w:rPr>
          <w:color w:val="000000"/>
          <w:sz w:val="22"/>
          <w:szCs w:val="22"/>
        </w:rPr>
        <w:t>minometiltransferasa</w:t>
      </w:r>
      <w:proofErr w:type="spellEnd"/>
    </w:p>
    <w:p w14:paraId="2D8E20A0" w14:textId="77777777" w:rsidR="00F14CF3" w:rsidRPr="00F80D3E" w:rsidRDefault="00F14CF3" w:rsidP="00F14CF3">
      <w:pPr>
        <w:spacing w:line="360" w:lineRule="auto"/>
        <w:jc w:val="both"/>
        <w:rPr>
          <w:color w:val="000000"/>
          <w:sz w:val="22"/>
          <w:szCs w:val="22"/>
        </w:rPr>
      </w:pPr>
      <w:r w:rsidRPr="00F80D3E">
        <w:rPr>
          <w:color w:val="000000"/>
          <w:sz w:val="22"/>
          <w:szCs w:val="22"/>
        </w:rPr>
        <w:t xml:space="preserve">SDS: Serina </w:t>
      </w:r>
      <w:proofErr w:type="spellStart"/>
      <w:r w:rsidRPr="00F80D3E">
        <w:rPr>
          <w:color w:val="000000"/>
          <w:sz w:val="22"/>
          <w:szCs w:val="22"/>
        </w:rPr>
        <w:t>deshidratasa</w:t>
      </w:r>
      <w:proofErr w:type="spellEnd"/>
    </w:p>
    <w:p w14:paraId="40865BEA" w14:textId="77777777" w:rsidR="00F14CF3" w:rsidRPr="00F80D3E" w:rsidRDefault="00F14CF3" w:rsidP="00F14CF3">
      <w:pPr>
        <w:spacing w:line="360" w:lineRule="auto"/>
        <w:jc w:val="both"/>
        <w:rPr>
          <w:color w:val="000000"/>
          <w:sz w:val="22"/>
          <w:szCs w:val="22"/>
        </w:rPr>
      </w:pPr>
      <w:r w:rsidRPr="00F80D3E">
        <w:rPr>
          <w:color w:val="000000"/>
          <w:sz w:val="22"/>
          <w:szCs w:val="22"/>
        </w:rPr>
        <w:t>GLYCTK: Glicerato quinasa</w:t>
      </w:r>
    </w:p>
    <w:p w14:paraId="7D80E5EA" w14:textId="77777777" w:rsidR="00F14CF3" w:rsidRPr="00F80D3E" w:rsidRDefault="00F14CF3" w:rsidP="00F14CF3">
      <w:pPr>
        <w:spacing w:line="360" w:lineRule="auto"/>
        <w:jc w:val="both"/>
        <w:rPr>
          <w:color w:val="000000"/>
          <w:sz w:val="22"/>
          <w:szCs w:val="22"/>
        </w:rPr>
      </w:pPr>
      <w:r w:rsidRPr="00F80D3E">
        <w:rPr>
          <w:color w:val="000000"/>
          <w:sz w:val="22"/>
          <w:szCs w:val="22"/>
        </w:rPr>
        <w:t xml:space="preserve">KIR2DL4: Inmunoglobulina de </w:t>
      </w:r>
      <w:proofErr w:type="spellStart"/>
      <w:r>
        <w:rPr>
          <w:color w:val="000000"/>
          <w:sz w:val="22"/>
          <w:szCs w:val="22"/>
        </w:rPr>
        <w:t>killer</w:t>
      </w:r>
      <w:proofErr w:type="spellEnd"/>
      <w:r>
        <w:rPr>
          <w:color w:val="000000"/>
          <w:sz w:val="22"/>
          <w:szCs w:val="22"/>
        </w:rPr>
        <w:t xml:space="preserve"> </w:t>
      </w:r>
      <w:proofErr w:type="spellStart"/>
      <w:r>
        <w:rPr>
          <w:color w:val="000000"/>
          <w:sz w:val="22"/>
          <w:szCs w:val="22"/>
        </w:rPr>
        <w:t>cell</w:t>
      </w:r>
      <w:proofErr w:type="spellEnd"/>
      <w:r>
        <w:rPr>
          <w:color w:val="000000"/>
          <w:sz w:val="22"/>
          <w:szCs w:val="22"/>
        </w:rPr>
        <w:t xml:space="preserve"> </w:t>
      </w:r>
      <w:r w:rsidRPr="00F80D3E">
        <w:rPr>
          <w:color w:val="000000"/>
          <w:sz w:val="22"/>
          <w:szCs w:val="22"/>
        </w:rPr>
        <w:t xml:space="preserve">como receptor, dos dominios de </w:t>
      </w:r>
      <w:proofErr w:type="spellStart"/>
      <w:r w:rsidRPr="00F80D3E">
        <w:rPr>
          <w:color w:val="000000"/>
          <w:sz w:val="22"/>
          <w:szCs w:val="22"/>
        </w:rPr>
        <w:t>Ig</w:t>
      </w:r>
      <w:proofErr w:type="spellEnd"/>
      <w:r w:rsidRPr="00F80D3E">
        <w:rPr>
          <w:color w:val="000000"/>
          <w:sz w:val="22"/>
          <w:szCs w:val="22"/>
        </w:rPr>
        <w:t xml:space="preserve"> y cola citoplásmica larga 4</w:t>
      </w:r>
    </w:p>
    <w:p w14:paraId="55012DE7" w14:textId="77777777" w:rsidR="00F14CF3" w:rsidRPr="00F80D3E" w:rsidRDefault="00F14CF3" w:rsidP="00F14CF3">
      <w:pPr>
        <w:spacing w:line="360" w:lineRule="auto"/>
        <w:jc w:val="both"/>
        <w:rPr>
          <w:color w:val="000000"/>
          <w:sz w:val="22"/>
          <w:szCs w:val="22"/>
        </w:rPr>
      </w:pPr>
      <w:r w:rsidRPr="00F80D3E">
        <w:rPr>
          <w:color w:val="000000"/>
          <w:sz w:val="22"/>
          <w:szCs w:val="22"/>
        </w:rPr>
        <w:t xml:space="preserve">PRF1: </w:t>
      </w:r>
      <w:proofErr w:type="spellStart"/>
      <w:r w:rsidRPr="00F80D3E">
        <w:rPr>
          <w:color w:val="000000"/>
          <w:sz w:val="22"/>
          <w:szCs w:val="22"/>
        </w:rPr>
        <w:t>Performina</w:t>
      </w:r>
      <w:proofErr w:type="spellEnd"/>
      <w:r w:rsidRPr="00F80D3E">
        <w:rPr>
          <w:color w:val="000000"/>
          <w:sz w:val="22"/>
          <w:szCs w:val="22"/>
        </w:rPr>
        <w:t xml:space="preserve"> 1</w:t>
      </w:r>
    </w:p>
    <w:p w14:paraId="294AE657" w14:textId="77777777" w:rsidR="00F14CF3" w:rsidRPr="00F80D3E" w:rsidRDefault="00F14CF3" w:rsidP="00F14CF3">
      <w:pPr>
        <w:spacing w:line="360" w:lineRule="auto"/>
        <w:jc w:val="both"/>
        <w:rPr>
          <w:color w:val="000000"/>
          <w:sz w:val="22"/>
          <w:szCs w:val="22"/>
        </w:rPr>
      </w:pPr>
      <w:r w:rsidRPr="00F80D3E">
        <w:rPr>
          <w:color w:val="000000"/>
          <w:sz w:val="22"/>
          <w:szCs w:val="22"/>
        </w:rPr>
        <w:t>SYK: Tirosina quinasa asociada al bazo</w:t>
      </w:r>
    </w:p>
    <w:p w14:paraId="39734EE7" w14:textId="77777777" w:rsidR="00F14CF3" w:rsidRPr="00F80D3E" w:rsidRDefault="00F14CF3" w:rsidP="00F14CF3">
      <w:pPr>
        <w:spacing w:line="360" w:lineRule="auto"/>
        <w:jc w:val="both"/>
        <w:rPr>
          <w:color w:val="000000"/>
          <w:sz w:val="22"/>
          <w:szCs w:val="22"/>
        </w:rPr>
      </w:pPr>
      <w:r w:rsidRPr="00F80D3E">
        <w:rPr>
          <w:color w:val="000000"/>
          <w:sz w:val="22"/>
          <w:szCs w:val="22"/>
        </w:rPr>
        <w:t xml:space="preserve">GZMB: </w:t>
      </w:r>
      <w:proofErr w:type="spellStart"/>
      <w:r w:rsidRPr="00F80D3E">
        <w:rPr>
          <w:color w:val="000000"/>
          <w:sz w:val="22"/>
          <w:szCs w:val="22"/>
        </w:rPr>
        <w:t>Granzima</w:t>
      </w:r>
      <w:proofErr w:type="spellEnd"/>
      <w:r w:rsidRPr="00F80D3E">
        <w:rPr>
          <w:color w:val="000000"/>
          <w:sz w:val="22"/>
          <w:szCs w:val="22"/>
        </w:rPr>
        <w:t xml:space="preserve"> B</w:t>
      </w:r>
    </w:p>
    <w:p w14:paraId="17A6CFB5" w14:textId="77777777" w:rsidR="00F14CF3" w:rsidRPr="00F80D3E" w:rsidRDefault="00F14CF3" w:rsidP="00F14CF3">
      <w:pPr>
        <w:spacing w:line="360" w:lineRule="auto"/>
        <w:jc w:val="both"/>
        <w:rPr>
          <w:color w:val="000000"/>
          <w:sz w:val="22"/>
          <w:szCs w:val="22"/>
        </w:rPr>
      </w:pPr>
      <w:r w:rsidRPr="00F80D3E">
        <w:rPr>
          <w:color w:val="000000"/>
          <w:sz w:val="22"/>
          <w:szCs w:val="22"/>
        </w:rPr>
        <w:t xml:space="preserve">KIR2DL3: Inmunoglobulina de </w:t>
      </w:r>
      <w:proofErr w:type="spellStart"/>
      <w:r>
        <w:rPr>
          <w:color w:val="000000"/>
          <w:sz w:val="22"/>
          <w:szCs w:val="22"/>
        </w:rPr>
        <w:t>killer</w:t>
      </w:r>
      <w:proofErr w:type="spellEnd"/>
      <w:r>
        <w:rPr>
          <w:color w:val="000000"/>
          <w:sz w:val="22"/>
          <w:szCs w:val="22"/>
        </w:rPr>
        <w:t xml:space="preserve"> </w:t>
      </w:r>
      <w:proofErr w:type="spellStart"/>
      <w:r>
        <w:rPr>
          <w:color w:val="000000"/>
          <w:sz w:val="22"/>
          <w:szCs w:val="22"/>
        </w:rPr>
        <w:t>cell</w:t>
      </w:r>
      <w:proofErr w:type="spellEnd"/>
      <w:r>
        <w:rPr>
          <w:color w:val="000000"/>
          <w:sz w:val="22"/>
          <w:szCs w:val="22"/>
        </w:rPr>
        <w:t xml:space="preserve"> </w:t>
      </w:r>
      <w:r w:rsidRPr="00F80D3E">
        <w:rPr>
          <w:color w:val="000000"/>
          <w:sz w:val="22"/>
          <w:szCs w:val="22"/>
        </w:rPr>
        <w:t xml:space="preserve">como receptor, dos dominios de </w:t>
      </w:r>
      <w:proofErr w:type="spellStart"/>
      <w:r w:rsidRPr="00F80D3E">
        <w:rPr>
          <w:color w:val="000000"/>
          <w:sz w:val="22"/>
          <w:szCs w:val="22"/>
        </w:rPr>
        <w:t>Ig</w:t>
      </w:r>
      <w:proofErr w:type="spellEnd"/>
      <w:r w:rsidRPr="00F80D3E">
        <w:rPr>
          <w:color w:val="000000"/>
          <w:sz w:val="22"/>
          <w:szCs w:val="22"/>
        </w:rPr>
        <w:t xml:space="preserve"> y cola citoplásmica larga </w:t>
      </w:r>
      <w:r>
        <w:rPr>
          <w:color w:val="000000"/>
          <w:sz w:val="22"/>
          <w:szCs w:val="22"/>
        </w:rPr>
        <w:t>3</w:t>
      </w:r>
    </w:p>
    <w:p w14:paraId="757B19C8" w14:textId="77777777" w:rsidR="00F14CF3" w:rsidRPr="00F80D3E" w:rsidRDefault="00F14CF3" w:rsidP="00F14CF3">
      <w:pPr>
        <w:spacing w:line="360" w:lineRule="auto"/>
        <w:jc w:val="both"/>
        <w:rPr>
          <w:color w:val="000000"/>
          <w:sz w:val="22"/>
          <w:szCs w:val="22"/>
        </w:rPr>
      </w:pPr>
      <w:r w:rsidRPr="00F80D3E">
        <w:rPr>
          <w:color w:val="000000"/>
          <w:sz w:val="22"/>
          <w:szCs w:val="22"/>
        </w:rPr>
        <w:t xml:space="preserve">SOS1: SOS Ras / </w:t>
      </w:r>
      <w:proofErr w:type="spellStart"/>
      <w:r w:rsidRPr="00F80D3E">
        <w:rPr>
          <w:color w:val="000000"/>
          <w:sz w:val="22"/>
          <w:szCs w:val="22"/>
        </w:rPr>
        <w:t>Rac</w:t>
      </w:r>
      <w:proofErr w:type="spellEnd"/>
      <w:r w:rsidRPr="00F80D3E">
        <w:rPr>
          <w:color w:val="000000"/>
          <w:sz w:val="22"/>
          <w:szCs w:val="22"/>
        </w:rPr>
        <w:t xml:space="preserve"> factor de intercambio de nucleótidos de guanina 1</w:t>
      </w:r>
    </w:p>
    <w:p w14:paraId="0E99155B" w14:textId="77777777" w:rsidR="00F14CF3" w:rsidRPr="007147A7" w:rsidRDefault="00F14CF3" w:rsidP="00F14CF3">
      <w:pPr>
        <w:spacing w:line="360" w:lineRule="auto"/>
        <w:jc w:val="both"/>
        <w:rPr>
          <w:color w:val="000000"/>
          <w:sz w:val="22"/>
          <w:szCs w:val="22"/>
        </w:rPr>
      </w:pPr>
      <w:r w:rsidRPr="007147A7">
        <w:rPr>
          <w:color w:val="000000"/>
          <w:sz w:val="22"/>
          <w:szCs w:val="22"/>
        </w:rPr>
        <w:t xml:space="preserve">KIR3DL2: </w:t>
      </w:r>
      <w:r w:rsidRPr="00F80D3E">
        <w:rPr>
          <w:color w:val="000000"/>
          <w:sz w:val="22"/>
          <w:szCs w:val="22"/>
        </w:rPr>
        <w:t xml:space="preserve">Inmunoglobulina de </w:t>
      </w:r>
      <w:proofErr w:type="spellStart"/>
      <w:r>
        <w:rPr>
          <w:color w:val="000000"/>
          <w:sz w:val="22"/>
          <w:szCs w:val="22"/>
        </w:rPr>
        <w:t>killer</w:t>
      </w:r>
      <w:proofErr w:type="spellEnd"/>
      <w:r>
        <w:rPr>
          <w:color w:val="000000"/>
          <w:sz w:val="22"/>
          <w:szCs w:val="22"/>
        </w:rPr>
        <w:t xml:space="preserve"> </w:t>
      </w:r>
      <w:proofErr w:type="spellStart"/>
      <w:r>
        <w:rPr>
          <w:color w:val="000000"/>
          <w:sz w:val="22"/>
          <w:szCs w:val="22"/>
        </w:rPr>
        <w:t>cell</w:t>
      </w:r>
      <w:proofErr w:type="spellEnd"/>
      <w:r>
        <w:rPr>
          <w:color w:val="000000"/>
          <w:sz w:val="22"/>
          <w:szCs w:val="22"/>
        </w:rPr>
        <w:t xml:space="preserve"> </w:t>
      </w:r>
      <w:r w:rsidRPr="00F80D3E">
        <w:rPr>
          <w:color w:val="000000"/>
          <w:sz w:val="22"/>
          <w:szCs w:val="22"/>
        </w:rPr>
        <w:t xml:space="preserve">como receptor, dos dominios de </w:t>
      </w:r>
      <w:proofErr w:type="spellStart"/>
      <w:r w:rsidRPr="00F80D3E">
        <w:rPr>
          <w:color w:val="000000"/>
          <w:sz w:val="22"/>
          <w:szCs w:val="22"/>
        </w:rPr>
        <w:t>Ig</w:t>
      </w:r>
      <w:proofErr w:type="spellEnd"/>
      <w:r w:rsidRPr="00F80D3E">
        <w:rPr>
          <w:color w:val="000000"/>
          <w:sz w:val="22"/>
          <w:szCs w:val="22"/>
        </w:rPr>
        <w:t xml:space="preserve"> y cola citoplásmica larga </w:t>
      </w:r>
      <w:r>
        <w:rPr>
          <w:color w:val="000000"/>
          <w:sz w:val="22"/>
          <w:szCs w:val="22"/>
        </w:rPr>
        <w:t>2</w:t>
      </w:r>
    </w:p>
    <w:p w14:paraId="21D4F5BD" w14:textId="77777777" w:rsidR="00F14CF3" w:rsidRPr="007147A7" w:rsidRDefault="00F14CF3" w:rsidP="00F14CF3">
      <w:pPr>
        <w:spacing w:line="360" w:lineRule="auto"/>
        <w:jc w:val="both"/>
        <w:rPr>
          <w:color w:val="000000"/>
          <w:sz w:val="22"/>
          <w:szCs w:val="22"/>
        </w:rPr>
      </w:pPr>
      <w:r w:rsidRPr="007147A7">
        <w:rPr>
          <w:color w:val="000000"/>
          <w:sz w:val="22"/>
          <w:szCs w:val="22"/>
        </w:rPr>
        <w:t>GSTM5: Glutatión S-transferasa mu 5</w:t>
      </w:r>
    </w:p>
    <w:p w14:paraId="01E4178D" w14:textId="77777777" w:rsidR="00F14CF3" w:rsidRPr="007147A7" w:rsidRDefault="00F14CF3" w:rsidP="00F14CF3">
      <w:pPr>
        <w:spacing w:line="360" w:lineRule="auto"/>
        <w:jc w:val="both"/>
        <w:rPr>
          <w:color w:val="000000"/>
          <w:sz w:val="22"/>
          <w:szCs w:val="22"/>
        </w:rPr>
      </w:pPr>
      <w:r w:rsidRPr="007147A7">
        <w:rPr>
          <w:color w:val="000000"/>
          <w:sz w:val="22"/>
          <w:szCs w:val="22"/>
        </w:rPr>
        <w:lastRenderedPageBreak/>
        <w:t>NEU4: Neuraminidasa 4</w:t>
      </w:r>
    </w:p>
    <w:p w14:paraId="26681F11" w14:textId="77777777" w:rsidR="00F14CF3" w:rsidRPr="007147A7" w:rsidRDefault="00F14CF3" w:rsidP="00F14CF3">
      <w:pPr>
        <w:spacing w:line="360" w:lineRule="auto"/>
        <w:jc w:val="both"/>
        <w:rPr>
          <w:color w:val="000000"/>
          <w:sz w:val="22"/>
          <w:szCs w:val="22"/>
        </w:rPr>
      </w:pPr>
      <w:r w:rsidRPr="007147A7">
        <w:rPr>
          <w:color w:val="000000"/>
          <w:sz w:val="22"/>
          <w:szCs w:val="22"/>
        </w:rPr>
        <w:t xml:space="preserve">SMAD3: </w:t>
      </w:r>
      <w:r w:rsidRPr="00155107">
        <w:rPr>
          <w:color w:val="000000"/>
          <w:sz w:val="22"/>
          <w:szCs w:val="22"/>
        </w:rPr>
        <w:t>Mi</w:t>
      </w:r>
      <w:r>
        <w:rPr>
          <w:color w:val="000000"/>
          <w:sz w:val="22"/>
          <w:szCs w:val="22"/>
        </w:rPr>
        <w:t>embro de la familia SMAD 3</w:t>
      </w:r>
    </w:p>
    <w:p w14:paraId="037C946A" w14:textId="77777777" w:rsidR="00F14CF3" w:rsidRPr="007147A7" w:rsidRDefault="00F14CF3" w:rsidP="00F14CF3">
      <w:pPr>
        <w:spacing w:line="360" w:lineRule="auto"/>
        <w:jc w:val="both"/>
        <w:rPr>
          <w:color w:val="000000"/>
          <w:sz w:val="22"/>
          <w:szCs w:val="22"/>
        </w:rPr>
      </w:pPr>
      <w:r w:rsidRPr="007147A7">
        <w:rPr>
          <w:color w:val="000000"/>
          <w:sz w:val="22"/>
          <w:szCs w:val="22"/>
        </w:rPr>
        <w:t>TGFB1</w:t>
      </w:r>
      <w:r>
        <w:rPr>
          <w:color w:val="000000"/>
          <w:sz w:val="22"/>
          <w:szCs w:val="22"/>
        </w:rPr>
        <w:t>: F</w:t>
      </w:r>
      <w:r w:rsidRPr="007147A7">
        <w:rPr>
          <w:color w:val="000000"/>
          <w:sz w:val="22"/>
          <w:szCs w:val="22"/>
        </w:rPr>
        <w:t>actor de crecimiento transformante beta 1</w:t>
      </w:r>
    </w:p>
    <w:p w14:paraId="5D566AB1" w14:textId="77777777" w:rsidR="00F14CF3" w:rsidRPr="007147A7" w:rsidRDefault="00F14CF3" w:rsidP="00F14CF3">
      <w:pPr>
        <w:spacing w:line="360" w:lineRule="auto"/>
        <w:jc w:val="both"/>
        <w:rPr>
          <w:color w:val="000000"/>
          <w:sz w:val="22"/>
          <w:szCs w:val="22"/>
        </w:rPr>
      </w:pPr>
      <w:r w:rsidRPr="007147A7">
        <w:rPr>
          <w:color w:val="000000"/>
          <w:sz w:val="22"/>
          <w:szCs w:val="22"/>
        </w:rPr>
        <w:t xml:space="preserve">ACVR2B: Receptor de </w:t>
      </w:r>
      <w:proofErr w:type="spellStart"/>
      <w:r w:rsidRPr="007147A7">
        <w:rPr>
          <w:color w:val="000000"/>
          <w:sz w:val="22"/>
          <w:szCs w:val="22"/>
        </w:rPr>
        <w:t>activina</w:t>
      </w:r>
      <w:proofErr w:type="spellEnd"/>
      <w:r w:rsidRPr="007147A7">
        <w:rPr>
          <w:color w:val="000000"/>
          <w:sz w:val="22"/>
          <w:szCs w:val="22"/>
        </w:rPr>
        <w:t xml:space="preserve"> A tipo 2B</w:t>
      </w:r>
    </w:p>
    <w:p w14:paraId="5747ED61" w14:textId="77777777" w:rsidR="00F14CF3" w:rsidRPr="007147A7" w:rsidRDefault="00F14CF3" w:rsidP="00F14CF3">
      <w:pPr>
        <w:spacing w:line="360" w:lineRule="auto"/>
        <w:jc w:val="both"/>
        <w:rPr>
          <w:color w:val="000000"/>
          <w:sz w:val="22"/>
          <w:szCs w:val="22"/>
        </w:rPr>
      </w:pPr>
      <w:r w:rsidRPr="007147A7">
        <w:rPr>
          <w:color w:val="000000"/>
          <w:sz w:val="22"/>
          <w:szCs w:val="22"/>
        </w:rPr>
        <w:t xml:space="preserve">AMH: Hormona </w:t>
      </w:r>
      <w:proofErr w:type="spellStart"/>
      <w:r w:rsidRPr="007147A7">
        <w:rPr>
          <w:color w:val="000000"/>
          <w:sz w:val="22"/>
          <w:szCs w:val="22"/>
        </w:rPr>
        <w:t>antimulleriana</w:t>
      </w:r>
      <w:proofErr w:type="spellEnd"/>
    </w:p>
    <w:p w14:paraId="7D6A7D59" w14:textId="77777777" w:rsidR="00F14CF3" w:rsidRPr="007147A7" w:rsidRDefault="00F14CF3" w:rsidP="00F14CF3">
      <w:pPr>
        <w:spacing w:line="360" w:lineRule="auto"/>
        <w:jc w:val="both"/>
        <w:rPr>
          <w:color w:val="000000"/>
          <w:sz w:val="22"/>
          <w:szCs w:val="22"/>
        </w:rPr>
      </w:pPr>
      <w:r w:rsidRPr="007147A7">
        <w:rPr>
          <w:color w:val="000000"/>
          <w:sz w:val="22"/>
          <w:szCs w:val="22"/>
        </w:rPr>
        <w:t xml:space="preserve">FUT1: </w:t>
      </w:r>
      <w:proofErr w:type="spellStart"/>
      <w:r>
        <w:rPr>
          <w:color w:val="000000"/>
          <w:sz w:val="22"/>
          <w:szCs w:val="22"/>
        </w:rPr>
        <w:t>F</w:t>
      </w:r>
      <w:r w:rsidRPr="007147A7">
        <w:rPr>
          <w:color w:val="000000"/>
          <w:sz w:val="22"/>
          <w:szCs w:val="22"/>
        </w:rPr>
        <w:t>ucosiltransferasa</w:t>
      </w:r>
      <w:proofErr w:type="spellEnd"/>
      <w:r w:rsidRPr="007147A7">
        <w:rPr>
          <w:color w:val="000000"/>
          <w:sz w:val="22"/>
          <w:szCs w:val="22"/>
        </w:rPr>
        <w:t xml:space="preserve"> 1</w:t>
      </w:r>
    </w:p>
    <w:p w14:paraId="7957BABC" w14:textId="77777777" w:rsidR="00F14CF3" w:rsidRPr="007147A7" w:rsidRDefault="00F14CF3" w:rsidP="00F14CF3">
      <w:pPr>
        <w:spacing w:line="360" w:lineRule="auto"/>
        <w:jc w:val="both"/>
        <w:rPr>
          <w:color w:val="000000"/>
          <w:sz w:val="22"/>
          <w:szCs w:val="22"/>
        </w:rPr>
      </w:pPr>
      <w:r w:rsidRPr="007147A7">
        <w:rPr>
          <w:color w:val="000000"/>
          <w:sz w:val="22"/>
          <w:szCs w:val="22"/>
        </w:rPr>
        <w:t>B3GNT2: UDP-</w:t>
      </w:r>
      <w:proofErr w:type="spellStart"/>
      <w:r w:rsidRPr="007147A7">
        <w:rPr>
          <w:color w:val="000000"/>
          <w:sz w:val="22"/>
          <w:szCs w:val="22"/>
        </w:rPr>
        <w:t>GlcNAc</w:t>
      </w:r>
      <w:proofErr w:type="spellEnd"/>
      <w:r w:rsidRPr="007147A7">
        <w:rPr>
          <w:color w:val="000000"/>
          <w:sz w:val="22"/>
          <w:szCs w:val="22"/>
        </w:rPr>
        <w:t xml:space="preserve">: </w:t>
      </w:r>
      <w:proofErr w:type="spellStart"/>
      <w:r w:rsidRPr="007147A7">
        <w:rPr>
          <w:color w:val="000000"/>
          <w:sz w:val="22"/>
          <w:szCs w:val="22"/>
        </w:rPr>
        <w:t>betaGal</w:t>
      </w:r>
      <w:proofErr w:type="spellEnd"/>
      <w:r w:rsidRPr="007147A7">
        <w:rPr>
          <w:color w:val="000000"/>
          <w:sz w:val="22"/>
          <w:szCs w:val="22"/>
        </w:rPr>
        <w:t xml:space="preserve"> beta-1,3-N-acetilglucosaminiltransferasa 2</w:t>
      </w:r>
    </w:p>
    <w:p w14:paraId="35A3C4CB" w14:textId="77777777" w:rsidR="00F14CF3" w:rsidRPr="007147A7" w:rsidRDefault="00F14CF3" w:rsidP="00F14CF3">
      <w:pPr>
        <w:spacing w:line="360" w:lineRule="auto"/>
        <w:jc w:val="both"/>
        <w:rPr>
          <w:color w:val="000000"/>
          <w:sz w:val="22"/>
          <w:szCs w:val="22"/>
        </w:rPr>
      </w:pPr>
      <w:r w:rsidRPr="007147A7">
        <w:rPr>
          <w:color w:val="000000"/>
          <w:sz w:val="22"/>
          <w:szCs w:val="22"/>
        </w:rPr>
        <w:t>GGT5: Gamma-</w:t>
      </w:r>
      <w:proofErr w:type="spellStart"/>
      <w:r w:rsidRPr="007147A7">
        <w:rPr>
          <w:color w:val="000000"/>
          <w:sz w:val="22"/>
          <w:szCs w:val="22"/>
        </w:rPr>
        <w:t>glutamiltransferasa</w:t>
      </w:r>
      <w:proofErr w:type="spellEnd"/>
      <w:r w:rsidRPr="007147A7">
        <w:rPr>
          <w:color w:val="000000"/>
          <w:sz w:val="22"/>
          <w:szCs w:val="22"/>
        </w:rPr>
        <w:t xml:space="preserve"> 5</w:t>
      </w:r>
    </w:p>
    <w:p w14:paraId="66C17B62" w14:textId="77777777" w:rsidR="00F14CF3" w:rsidRPr="007147A7" w:rsidRDefault="00F14CF3" w:rsidP="00F14CF3">
      <w:pPr>
        <w:spacing w:line="360" w:lineRule="auto"/>
        <w:jc w:val="both"/>
        <w:rPr>
          <w:color w:val="000000"/>
          <w:sz w:val="22"/>
          <w:szCs w:val="22"/>
        </w:rPr>
      </w:pPr>
      <w:r w:rsidRPr="007147A7">
        <w:rPr>
          <w:color w:val="000000"/>
          <w:sz w:val="22"/>
          <w:szCs w:val="22"/>
        </w:rPr>
        <w:t>GGT6: Gamma-</w:t>
      </w:r>
      <w:proofErr w:type="spellStart"/>
      <w:r w:rsidRPr="007147A7">
        <w:rPr>
          <w:color w:val="000000"/>
          <w:sz w:val="22"/>
          <w:szCs w:val="22"/>
        </w:rPr>
        <w:t>glutamiltransferasa</w:t>
      </w:r>
      <w:proofErr w:type="spellEnd"/>
      <w:r w:rsidRPr="007147A7">
        <w:rPr>
          <w:color w:val="000000"/>
          <w:sz w:val="22"/>
          <w:szCs w:val="22"/>
        </w:rPr>
        <w:t xml:space="preserve"> 6</w:t>
      </w:r>
    </w:p>
    <w:p w14:paraId="27A73E10" w14:textId="77777777" w:rsidR="00F14CF3" w:rsidRPr="007147A7" w:rsidRDefault="00F14CF3" w:rsidP="00F14CF3">
      <w:pPr>
        <w:spacing w:line="360" w:lineRule="auto"/>
        <w:jc w:val="both"/>
        <w:rPr>
          <w:color w:val="000000"/>
          <w:sz w:val="22"/>
          <w:szCs w:val="22"/>
        </w:rPr>
      </w:pPr>
      <w:r w:rsidRPr="007147A7">
        <w:rPr>
          <w:color w:val="000000"/>
          <w:sz w:val="22"/>
          <w:szCs w:val="22"/>
        </w:rPr>
        <w:t>MOCS1</w:t>
      </w:r>
      <w:r>
        <w:rPr>
          <w:color w:val="000000"/>
          <w:sz w:val="22"/>
          <w:szCs w:val="22"/>
        </w:rPr>
        <w:t>: C</w:t>
      </w:r>
      <w:r w:rsidRPr="007147A7">
        <w:rPr>
          <w:color w:val="000000"/>
          <w:sz w:val="22"/>
          <w:szCs w:val="22"/>
        </w:rPr>
        <w:t>ofactor de molibdeno síntesis 1</w:t>
      </w:r>
    </w:p>
    <w:p w14:paraId="5604AF06" w14:textId="77777777" w:rsidR="00F14CF3" w:rsidRPr="007147A7" w:rsidRDefault="00F14CF3" w:rsidP="00F14CF3">
      <w:pPr>
        <w:spacing w:line="360" w:lineRule="auto"/>
        <w:jc w:val="both"/>
        <w:rPr>
          <w:color w:val="000000"/>
          <w:sz w:val="22"/>
          <w:szCs w:val="22"/>
        </w:rPr>
      </w:pPr>
      <w:r w:rsidRPr="007147A7">
        <w:rPr>
          <w:color w:val="000000"/>
          <w:sz w:val="22"/>
          <w:szCs w:val="22"/>
        </w:rPr>
        <w:t>DHFR: Dihidrofolato reductasa</w:t>
      </w:r>
    </w:p>
    <w:p w14:paraId="0CBB5066" w14:textId="77777777" w:rsidR="00F14CF3" w:rsidRPr="007147A7" w:rsidRDefault="00F14CF3" w:rsidP="00F14CF3">
      <w:pPr>
        <w:spacing w:line="360" w:lineRule="auto"/>
        <w:jc w:val="both"/>
        <w:rPr>
          <w:color w:val="000000"/>
          <w:sz w:val="22"/>
          <w:szCs w:val="22"/>
        </w:rPr>
      </w:pPr>
      <w:r w:rsidRPr="007147A7">
        <w:rPr>
          <w:color w:val="000000"/>
          <w:sz w:val="22"/>
          <w:szCs w:val="22"/>
        </w:rPr>
        <w:t xml:space="preserve">YWHAE: </w:t>
      </w:r>
      <w:r>
        <w:rPr>
          <w:color w:val="000000"/>
          <w:sz w:val="22"/>
          <w:szCs w:val="22"/>
        </w:rPr>
        <w:t>Ti</w:t>
      </w:r>
      <w:r w:rsidRPr="007147A7">
        <w:rPr>
          <w:color w:val="000000"/>
          <w:sz w:val="22"/>
          <w:szCs w:val="22"/>
        </w:rPr>
        <w:t xml:space="preserve">rosina 3-monooxigenasa / triptófano 5-monooxigenasa proteína de activación </w:t>
      </w:r>
      <w:proofErr w:type="spellStart"/>
      <w:r w:rsidRPr="007147A7">
        <w:rPr>
          <w:color w:val="000000"/>
          <w:sz w:val="22"/>
          <w:szCs w:val="22"/>
        </w:rPr>
        <w:t>epsilon</w:t>
      </w:r>
      <w:proofErr w:type="spellEnd"/>
    </w:p>
    <w:p w14:paraId="09081D05" w14:textId="77777777" w:rsidR="00F14CF3" w:rsidRPr="007147A7" w:rsidRDefault="00F14CF3" w:rsidP="00F14CF3">
      <w:pPr>
        <w:spacing w:line="360" w:lineRule="auto"/>
        <w:jc w:val="both"/>
        <w:rPr>
          <w:color w:val="000000"/>
          <w:sz w:val="22"/>
          <w:szCs w:val="22"/>
        </w:rPr>
      </w:pPr>
      <w:r w:rsidRPr="007147A7">
        <w:rPr>
          <w:color w:val="000000"/>
          <w:sz w:val="22"/>
          <w:szCs w:val="22"/>
        </w:rPr>
        <w:t xml:space="preserve">NF2: </w:t>
      </w:r>
      <w:proofErr w:type="spellStart"/>
      <w:r w:rsidRPr="007147A7">
        <w:rPr>
          <w:color w:val="000000"/>
          <w:sz w:val="22"/>
          <w:szCs w:val="22"/>
        </w:rPr>
        <w:t>Neurofibromina</w:t>
      </w:r>
      <w:proofErr w:type="spellEnd"/>
      <w:r w:rsidRPr="007147A7">
        <w:rPr>
          <w:color w:val="000000"/>
          <w:sz w:val="22"/>
          <w:szCs w:val="22"/>
        </w:rPr>
        <w:t xml:space="preserve"> 2</w:t>
      </w:r>
    </w:p>
    <w:p w14:paraId="174DF2A1" w14:textId="77777777" w:rsidR="00F14CF3" w:rsidRPr="007147A7" w:rsidRDefault="00F14CF3" w:rsidP="00F14CF3">
      <w:pPr>
        <w:spacing w:line="360" w:lineRule="auto"/>
        <w:jc w:val="both"/>
        <w:rPr>
          <w:color w:val="000000"/>
          <w:sz w:val="22"/>
          <w:szCs w:val="22"/>
        </w:rPr>
      </w:pPr>
      <w:r w:rsidRPr="007147A7">
        <w:rPr>
          <w:color w:val="000000"/>
          <w:sz w:val="22"/>
          <w:szCs w:val="22"/>
        </w:rPr>
        <w:t>CCND2: Ciclina D2</w:t>
      </w:r>
    </w:p>
    <w:p w14:paraId="2461CB9A" w14:textId="77777777" w:rsidR="00F14CF3" w:rsidRPr="007147A7" w:rsidRDefault="00F14CF3" w:rsidP="00F14CF3">
      <w:pPr>
        <w:spacing w:line="360" w:lineRule="auto"/>
        <w:jc w:val="both"/>
        <w:rPr>
          <w:color w:val="000000"/>
          <w:sz w:val="22"/>
          <w:szCs w:val="22"/>
        </w:rPr>
      </w:pPr>
      <w:r w:rsidRPr="007147A7">
        <w:rPr>
          <w:color w:val="000000"/>
          <w:sz w:val="22"/>
          <w:szCs w:val="22"/>
        </w:rPr>
        <w:t>CTNNB</w:t>
      </w:r>
      <w:r>
        <w:rPr>
          <w:color w:val="000000"/>
          <w:sz w:val="22"/>
          <w:szCs w:val="22"/>
        </w:rPr>
        <w:t>1: Catenina beta 1</w:t>
      </w:r>
    </w:p>
    <w:p w14:paraId="56CCA6DD" w14:textId="77777777" w:rsidR="00F14CF3" w:rsidRPr="00EA7356" w:rsidRDefault="00F14CF3" w:rsidP="00F14CF3">
      <w:pPr>
        <w:spacing w:line="360" w:lineRule="auto"/>
        <w:jc w:val="both"/>
        <w:rPr>
          <w:color w:val="000000"/>
          <w:sz w:val="22"/>
          <w:szCs w:val="22"/>
        </w:rPr>
      </w:pPr>
      <w:r w:rsidRPr="00EA7356">
        <w:rPr>
          <w:color w:val="000000"/>
          <w:sz w:val="22"/>
          <w:szCs w:val="22"/>
        </w:rPr>
        <w:t>POLR2C: ARN polimerasa II subunidad C</w:t>
      </w:r>
    </w:p>
    <w:p w14:paraId="042A56E9" w14:textId="77777777" w:rsidR="00F14CF3" w:rsidRPr="00EA7356" w:rsidRDefault="00F14CF3" w:rsidP="00F14CF3">
      <w:pPr>
        <w:spacing w:line="360" w:lineRule="auto"/>
        <w:jc w:val="both"/>
        <w:rPr>
          <w:color w:val="000000"/>
          <w:sz w:val="22"/>
          <w:szCs w:val="22"/>
        </w:rPr>
      </w:pPr>
      <w:r w:rsidRPr="00EA7356">
        <w:rPr>
          <w:color w:val="000000"/>
          <w:sz w:val="22"/>
          <w:szCs w:val="22"/>
        </w:rPr>
        <w:t xml:space="preserve">TXNRD2: </w:t>
      </w:r>
      <w:proofErr w:type="spellStart"/>
      <w:r w:rsidRPr="00EA7356">
        <w:rPr>
          <w:color w:val="000000"/>
          <w:sz w:val="22"/>
          <w:szCs w:val="22"/>
        </w:rPr>
        <w:t>Tiorredoxina</w:t>
      </w:r>
      <w:proofErr w:type="spellEnd"/>
      <w:r w:rsidRPr="00EA7356">
        <w:rPr>
          <w:color w:val="000000"/>
          <w:sz w:val="22"/>
          <w:szCs w:val="22"/>
        </w:rPr>
        <w:t xml:space="preserve"> </w:t>
      </w:r>
      <w:proofErr w:type="spellStart"/>
      <w:r w:rsidRPr="00EA7356">
        <w:rPr>
          <w:color w:val="000000"/>
          <w:sz w:val="22"/>
          <w:szCs w:val="22"/>
        </w:rPr>
        <w:t>reductase</w:t>
      </w:r>
      <w:proofErr w:type="spellEnd"/>
      <w:r w:rsidRPr="00EA7356">
        <w:rPr>
          <w:color w:val="000000"/>
          <w:sz w:val="22"/>
          <w:szCs w:val="22"/>
        </w:rPr>
        <w:t xml:space="preserve"> 2</w:t>
      </w:r>
    </w:p>
    <w:p w14:paraId="6754EE53" w14:textId="77777777" w:rsidR="00F14CF3" w:rsidRPr="00EA7356" w:rsidRDefault="00F14CF3" w:rsidP="00F14CF3">
      <w:pPr>
        <w:spacing w:line="360" w:lineRule="auto"/>
        <w:jc w:val="both"/>
        <w:rPr>
          <w:color w:val="000000"/>
          <w:sz w:val="22"/>
          <w:szCs w:val="22"/>
        </w:rPr>
      </w:pPr>
      <w:r w:rsidRPr="00EA7356">
        <w:rPr>
          <w:color w:val="000000"/>
          <w:sz w:val="22"/>
          <w:szCs w:val="22"/>
        </w:rPr>
        <w:t>NT5C2: 5'-nucleotidasa, citosólica II</w:t>
      </w:r>
    </w:p>
    <w:p w14:paraId="4047E382" w14:textId="77777777" w:rsidR="00F14CF3" w:rsidRPr="00EA7356" w:rsidRDefault="00F14CF3" w:rsidP="00F14CF3">
      <w:pPr>
        <w:spacing w:line="360" w:lineRule="auto"/>
        <w:jc w:val="both"/>
        <w:rPr>
          <w:color w:val="000000"/>
          <w:sz w:val="22"/>
          <w:szCs w:val="22"/>
        </w:rPr>
      </w:pPr>
      <w:r w:rsidRPr="00EA7356">
        <w:rPr>
          <w:color w:val="000000"/>
          <w:sz w:val="22"/>
          <w:szCs w:val="22"/>
        </w:rPr>
        <w:t>CLDN19: Claudina 19</w:t>
      </w:r>
    </w:p>
    <w:p w14:paraId="20EFC7A6" w14:textId="77777777" w:rsidR="00F14CF3" w:rsidRPr="00EA7356" w:rsidRDefault="00F14CF3" w:rsidP="00F14CF3">
      <w:pPr>
        <w:spacing w:line="360" w:lineRule="auto"/>
        <w:jc w:val="both"/>
        <w:rPr>
          <w:color w:val="000000"/>
          <w:sz w:val="22"/>
          <w:szCs w:val="22"/>
        </w:rPr>
      </w:pPr>
      <w:r w:rsidRPr="00EA7356">
        <w:rPr>
          <w:color w:val="000000"/>
          <w:sz w:val="22"/>
          <w:szCs w:val="22"/>
        </w:rPr>
        <w:t>PVR: Molé</w:t>
      </w:r>
      <w:r>
        <w:rPr>
          <w:color w:val="000000"/>
          <w:sz w:val="22"/>
          <w:szCs w:val="22"/>
        </w:rPr>
        <w:t>cula de adhesión celular PVR</w:t>
      </w:r>
    </w:p>
    <w:p w14:paraId="29CAE17B" w14:textId="77777777" w:rsidR="00F14CF3" w:rsidRPr="00EA7356" w:rsidRDefault="00F14CF3" w:rsidP="00F14CF3">
      <w:pPr>
        <w:spacing w:line="360" w:lineRule="auto"/>
        <w:jc w:val="both"/>
        <w:rPr>
          <w:color w:val="000000"/>
          <w:sz w:val="22"/>
          <w:szCs w:val="22"/>
        </w:rPr>
      </w:pPr>
      <w:r w:rsidRPr="00EA7356">
        <w:rPr>
          <w:color w:val="000000"/>
          <w:sz w:val="22"/>
          <w:szCs w:val="22"/>
        </w:rPr>
        <w:t>CD276</w:t>
      </w:r>
      <w:r>
        <w:rPr>
          <w:color w:val="000000"/>
          <w:sz w:val="22"/>
          <w:szCs w:val="22"/>
        </w:rPr>
        <w:t>: Molécula CD276</w:t>
      </w:r>
    </w:p>
    <w:p w14:paraId="6738EBAC" w14:textId="77777777" w:rsidR="00F14CF3" w:rsidRPr="00EA7356" w:rsidRDefault="00F14CF3" w:rsidP="00F14CF3">
      <w:pPr>
        <w:tabs>
          <w:tab w:val="left" w:pos="1189"/>
        </w:tabs>
        <w:spacing w:line="360" w:lineRule="auto"/>
        <w:jc w:val="both"/>
        <w:rPr>
          <w:color w:val="000000"/>
          <w:sz w:val="22"/>
          <w:szCs w:val="22"/>
        </w:rPr>
      </w:pPr>
      <w:r w:rsidRPr="00EA7356">
        <w:rPr>
          <w:color w:val="000000"/>
          <w:sz w:val="22"/>
          <w:szCs w:val="22"/>
        </w:rPr>
        <w:t>ACP1</w:t>
      </w:r>
      <w:r>
        <w:rPr>
          <w:color w:val="000000"/>
          <w:sz w:val="22"/>
          <w:szCs w:val="22"/>
        </w:rPr>
        <w:t>: Fosfatasa ácida 1</w:t>
      </w:r>
    </w:p>
    <w:p w14:paraId="0DB603F9" w14:textId="77777777" w:rsidR="00F14CF3" w:rsidRPr="00EA7356" w:rsidRDefault="00F14CF3" w:rsidP="00F14CF3">
      <w:pPr>
        <w:spacing w:line="360" w:lineRule="auto"/>
        <w:jc w:val="both"/>
        <w:rPr>
          <w:color w:val="000000"/>
          <w:sz w:val="22"/>
          <w:szCs w:val="22"/>
        </w:rPr>
      </w:pPr>
      <w:r w:rsidRPr="00EA7356">
        <w:rPr>
          <w:color w:val="000000"/>
          <w:sz w:val="22"/>
          <w:szCs w:val="22"/>
        </w:rPr>
        <w:t>CSNK2A1: Caseína quinasa 2 alfa 1</w:t>
      </w:r>
    </w:p>
    <w:p w14:paraId="1AC31CCF" w14:textId="77777777" w:rsidR="00F14CF3" w:rsidRPr="00EA7356" w:rsidRDefault="00F14CF3" w:rsidP="00F14CF3">
      <w:pPr>
        <w:spacing w:line="360" w:lineRule="auto"/>
        <w:jc w:val="both"/>
        <w:rPr>
          <w:color w:val="000000"/>
          <w:sz w:val="22"/>
          <w:szCs w:val="22"/>
        </w:rPr>
      </w:pPr>
      <w:r w:rsidRPr="00EA7356">
        <w:rPr>
          <w:color w:val="000000"/>
          <w:sz w:val="22"/>
          <w:szCs w:val="22"/>
        </w:rPr>
        <w:t>GALNT6: Polipéptido N-</w:t>
      </w:r>
      <w:proofErr w:type="spellStart"/>
      <w:r w:rsidRPr="00EA7356">
        <w:rPr>
          <w:color w:val="000000"/>
          <w:sz w:val="22"/>
          <w:szCs w:val="22"/>
        </w:rPr>
        <w:t>acetilgalactosaminiltransfera</w:t>
      </w:r>
      <w:proofErr w:type="spellEnd"/>
    </w:p>
    <w:p w14:paraId="4A34F143" w14:textId="77777777" w:rsidR="00F14CF3" w:rsidRPr="00EA7356" w:rsidRDefault="00F14CF3" w:rsidP="00F14CF3">
      <w:pPr>
        <w:spacing w:line="360" w:lineRule="auto"/>
        <w:jc w:val="both"/>
        <w:rPr>
          <w:color w:val="000000"/>
          <w:sz w:val="22"/>
          <w:szCs w:val="22"/>
        </w:rPr>
      </w:pPr>
      <w:r w:rsidRPr="00EA7356">
        <w:rPr>
          <w:color w:val="000000"/>
          <w:sz w:val="22"/>
          <w:szCs w:val="22"/>
        </w:rPr>
        <w:t>B3GNT2: UDP-</w:t>
      </w:r>
      <w:proofErr w:type="spellStart"/>
      <w:r w:rsidRPr="00EA7356">
        <w:rPr>
          <w:color w:val="000000"/>
          <w:sz w:val="22"/>
          <w:szCs w:val="22"/>
        </w:rPr>
        <w:t>GlcNAc</w:t>
      </w:r>
      <w:proofErr w:type="spellEnd"/>
      <w:r w:rsidRPr="00EA7356">
        <w:rPr>
          <w:color w:val="000000"/>
          <w:sz w:val="22"/>
          <w:szCs w:val="22"/>
        </w:rPr>
        <w:t xml:space="preserve">: </w:t>
      </w:r>
      <w:proofErr w:type="spellStart"/>
      <w:r w:rsidRPr="00EA7356">
        <w:rPr>
          <w:color w:val="000000"/>
          <w:sz w:val="22"/>
          <w:szCs w:val="22"/>
        </w:rPr>
        <w:t>betaGal</w:t>
      </w:r>
      <w:proofErr w:type="spellEnd"/>
      <w:r w:rsidRPr="00EA7356">
        <w:rPr>
          <w:color w:val="000000"/>
          <w:sz w:val="22"/>
          <w:szCs w:val="22"/>
        </w:rPr>
        <w:t xml:space="preserve"> beta-1,3-N-acetilglucosaminiltransferasa 2</w:t>
      </w:r>
    </w:p>
    <w:p w14:paraId="6C187CCA" w14:textId="77777777" w:rsidR="00F14CF3" w:rsidRPr="00EA7356" w:rsidRDefault="00F14CF3" w:rsidP="00F14CF3">
      <w:pPr>
        <w:spacing w:line="360" w:lineRule="auto"/>
        <w:jc w:val="both"/>
        <w:rPr>
          <w:color w:val="000000"/>
          <w:sz w:val="22"/>
          <w:szCs w:val="22"/>
        </w:rPr>
      </w:pPr>
      <w:r w:rsidRPr="00EA7356">
        <w:rPr>
          <w:color w:val="000000"/>
          <w:sz w:val="22"/>
          <w:szCs w:val="22"/>
        </w:rPr>
        <w:t>ACE: Angiotensina I enzima convertidora</w:t>
      </w:r>
    </w:p>
    <w:p w14:paraId="02784F57" w14:textId="77777777" w:rsidR="00F14CF3" w:rsidRPr="00EA7356" w:rsidRDefault="00F14CF3" w:rsidP="00F14CF3">
      <w:pPr>
        <w:spacing w:line="360" w:lineRule="auto"/>
        <w:jc w:val="both"/>
        <w:rPr>
          <w:color w:val="000000"/>
          <w:sz w:val="22"/>
          <w:szCs w:val="22"/>
        </w:rPr>
      </w:pPr>
      <w:r w:rsidRPr="00EA7356">
        <w:rPr>
          <w:color w:val="000000"/>
          <w:sz w:val="22"/>
          <w:szCs w:val="22"/>
        </w:rPr>
        <w:t xml:space="preserve">WNT7B: Miembro de la familia </w:t>
      </w:r>
      <w:proofErr w:type="spellStart"/>
      <w:r w:rsidRPr="00EA7356">
        <w:rPr>
          <w:color w:val="000000"/>
          <w:sz w:val="22"/>
          <w:szCs w:val="22"/>
        </w:rPr>
        <w:t>Wnt</w:t>
      </w:r>
      <w:proofErr w:type="spellEnd"/>
      <w:r w:rsidRPr="00EA7356">
        <w:rPr>
          <w:color w:val="000000"/>
          <w:sz w:val="22"/>
          <w:szCs w:val="22"/>
        </w:rPr>
        <w:t xml:space="preserve"> 7B</w:t>
      </w:r>
    </w:p>
    <w:p w14:paraId="5C887D1E" w14:textId="77777777" w:rsidR="00F14CF3" w:rsidRPr="00EA7356" w:rsidRDefault="00F14CF3" w:rsidP="00F14CF3">
      <w:pPr>
        <w:spacing w:line="360" w:lineRule="auto"/>
        <w:jc w:val="both"/>
        <w:rPr>
          <w:color w:val="000000"/>
          <w:sz w:val="22"/>
          <w:szCs w:val="22"/>
        </w:rPr>
      </w:pPr>
      <w:r w:rsidRPr="00EA7356">
        <w:rPr>
          <w:color w:val="000000"/>
          <w:sz w:val="22"/>
          <w:szCs w:val="22"/>
        </w:rPr>
        <w:t>RAF1: Protooncogén Raf-1, serina / treonina quinasa</w:t>
      </w:r>
    </w:p>
    <w:p w14:paraId="7B34D0CC" w14:textId="77777777" w:rsidR="00F14CF3" w:rsidRPr="00EA7356" w:rsidRDefault="00F14CF3" w:rsidP="00F14CF3">
      <w:pPr>
        <w:spacing w:line="360" w:lineRule="auto"/>
        <w:jc w:val="both"/>
        <w:rPr>
          <w:color w:val="000000"/>
          <w:sz w:val="22"/>
          <w:szCs w:val="22"/>
        </w:rPr>
      </w:pPr>
      <w:r w:rsidRPr="00EA7356">
        <w:rPr>
          <w:color w:val="000000"/>
          <w:sz w:val="22"/>
          <w:szCs w:val="22"/>
        </w:rPr>
        <w:t>RPS6KA5: Proteína ribosomal S6 quinasa A5</w:t>
      </w:r>
    </w:p>
    <w:p w14:paraId="343B1E57" w14:textId="77777777" w:rsidR="00F14CF3" w:rsidRPr="005E5FA9" w:rsidRDefault="00F14CF3" w:rsidP="00F14CF3">
      <w:pPr>
        <w:spacing w:line="360" w:lineRule="auto"/>
        <w:jc w:val="both"/>
        <w:rPr>
          <w:color w:val="000000"/>
          <w:sz w:val="22"/>
          <w:szCs w:val="22"/>
        </w:rPr>
      </w:pPr>
      <w:r w:rsidRPr="005E5FA9">
        <w:rPr>
          <w:color w:val="000000"/>
          <w:sz w:val="22"/>
          <w:szCs w:val="22"/>
        </w:rPr>
        <w:t>PLCG1: Fosfolipasa C gamma 1</w:t>
      </w:r>
    </w:p>
    <w:p w14:paraId="5B07CFBD" w14:textId="77777777" w:rsidR="00F14CF3" w:rsidRPr="005E5FA9" w:rsidRDefault="00F14CF3" w:rsidP="00F14CF3">
      <w:pPr>
        <w:spacing w:line="360" w:lineRule="auto"/>
        <w:jc w:val="both"/>
        <w:rPr>
          <w:color w:val="000000"/>
          <w:sz w:val="22"/>
          <w:szCs w:val="22"/>
        </w:rPr>
      </w:pPr>
      <w:r w:rsidRPr="005E5FA9">
        <w:rPr>
          <w:color w:val="000000"/>
          <w:sz w:val="22"/>
          <w:szCs w:val="22"/>
        </w:rPr>
        <w:lastRenderedPageBreak/>
        <w:t xml:space="preserve">JUN: </w:t>
      </w:r>
      <w:r>
        <w:rPr>
          <w:color w:val="000000"/>
          <w:sz w:val="22"/>
          <w:szCs w:val="22"/>
        </w:rPr>
        <w:t>Subunidad del factor de transcripción AP-1. Protooncogén JUN</w:t>
      </w:r>
    </w:p>
    <w:p w14:paraId="55B96139" w14:textId="77777777" w:rsidR="00F14CF3" w:rsidRPr="005E5FA9" w:rsidRDefault="00F14CF3" w:rsidP="00F14CF3">
      <w:pPr>
        <w:spacing w:line="360" w:lineRule="auto"/>
        <w:jc w:val="both"/>
        <w:rPr>
          <w:color w:val="000000"/>
          <w:sz w:val="22"/>
          <w:szCs w:val="22"/>
        </w:rPr>
      </w:pPr>
      <w:r w:rsidRPr="005E5FA9">
        <w:rPr>
          <w:color w:val="000000"/>
          <w:sz w:val="22"/>
          <w:szCs w:val="22"/>
        </w:rPr>
        <w:t>HRAS</w:t>
      </w:r>
      <w:r>
        <w:rPr>
          <w:color w:val="000000"/>
          <w:sz w:val="22"/>
          <w:szCs w:val="22"/>
        </w:rPr>
        <w:t xml:space="preserve">: </w:t>
      </w:r>
      <w:r w:rsidRPr="005E5FA9">
        <w:rPr>
          <w:color w:val="000000"/>
          <w:sz w:val="22"/>
          <w:szCs w:val="22"/>
        </w:rPr>
        <w:t>HR como protooncogén, GTPasa</w:t>
      </w:r>
    </w:p>
    <w:p w14:paraId="43D3A033" w14:textId="77777777" w:rsidR="00F14CF3" w:rsidRPr="005E5FA9" w:rsidRDefault="00F14CF3" w:rsidP="00F14CF3">
      <w:pPr>
        <w:spacing w:line="360" w:lineRule="auto"/>
        <w:jc w:val="both"/>
        <w:rPr>
          <w:color w:val="000000"/>
          <w:sz w:val="22"/>
          <w:szCs w:val="22"/>
        </w:rPr>
      </w:pPr>
      <w:r w:rsidRPr="005E5FA9">
        <w:rPr>
          <w:color w:val="000000"/>
          <w:sz w:val="22"/>
          <w:szCs w:val="22"/>
        </w:rPr>
        <w:t>RPS6KA3: Proteína ribosomal S6 quinasa A3</w:t>
      </w:r>
    </w:p>
    <w:p w14:paraId="28B58BDC" w14:textId="77777777" w:rsidR="00F14CF3" w:rsidRPr="005E5FA9" w:rsidRDefault="00F14CF3" w:rsidP="00F14CF3">
      <w:pPr>
        <w:spacing w:line="360" w:lineRule="auto"/>
        <w:jc w:val="both"/>
        <w:rPr>
          <w:color w:val="000000"/>
          <w:sz w:val="22"/>
          <w:szCs w:val="22"/>
        </w:rPr>
      </w:pPr>
      <w:r w:rsidRPr="005E5FA9">
        <w:rPr>
          <w:color w:val="000000"/>
          <w:sz w:val="22"/>
          <w:szCs w:val="22"/>
        </w:rPr>
        <w:t>AKT3: AKT serina / treonina quinasa 3</w:t>
      </w:r>
    </w:p>
    <w:p w14:paraId="57C34DC3" w14:textId="77777777" w:rsidR="00F14CF3" w:rsidRDefault="00F14CF3" w:rsidP="00F14CF3">
      <w:pPr>
        <w:spacing w:line="360" w:lineRule="auto"/>
        <w:jc w:val="both"/>
        <w:rPr>
          <w:color w:val="000000"/>
          <w:sz w:val="22"/>
          <w:szCs w:val="22"/>
        </w:rPr>
      </w:pPr>
      <w:r w:rsidRPr="005E5FA9">
        <w:rPr>
          <w:color w:val="000000"/>
          <w:sz w:val="22"/>
          <w:szCs w:val="22"/>
        </w:rPr>
        <w:t>PIK3CA</w:t>
      </w:r>
      <w:r>
        <w:rPr>
          <w:color w:val="000000"/>
          <w:sz w:val="22"/>
          <w:szCs w:val="22"/>
        </w:rPr>
        <w:t>: F</w:t>
      </w:r>
      <w:r w:rsidRPr="005E5FA9">
        <w:rPr>
          <w:color w:val="000000"/>
          <w:sz w:val="22"/>
          <w:szCs w:val="22"/>
        </w:rPr>
        <w:t>osfatidilinositol-4,5-bisfosfato 3-cinasa subunidad catalítica alfa</w:t>
      </w:r>
    </w:p>
    <w:p w14:paraId="7A8B1FAE" w14:textId="77777777" w:rsidR="00F14CF3" w:rsidRPr="005E5FA9" w:rsidRDefault="00F14CF3" w:rsidP="00F14CF3">
      <w:pPr>
        <w:spacing w:line="360" w:lineRule="auto"/>
        <w:jc w:val="both"/>
        <w:rPr>
          <w:color w:val="000000"/>
          <w:sz w:val="22"/>
          <w:szCs w:val="22"/>
        </w:rPr>
      </w:pPr>
      <w:r w:rsidRPr="005E5FA9">
        <w:rPr>
          <w:color w:val="000000"/>
          <w:sz w:val="22"/>
          <w:szCs w:val="22"/>
        </w:rPr>
        <w:t>ATF4</w:t>
      </w:r>
      <w:r>
        <w:rPr>
          <w:color w:val="000000"/>
          <w:sz w:val="22"/>
          <w:szCs w:val="22"/>
        </w:rPr>
        <w:t>: A</w:t>
      </w:r>
      <w:r w:rsidRPr="005E5FA9">
        <w:rPr>
          <w:color w:val="000000"/>
          <w:sz w:val="22"/>
          <w:szCs w:val="22"/>
        </w:rPr>
        <w:t>ctiva</w:t>
      </w:r>
      <w:r>
        <w:rPr>
          <w:color w:val="000000"/>
          <w:sz w:val="22"/>
          <w:szCs w:val="22"/>
        </w:rPr>
        <w:t>dor</w:t>
      </w:r>
      <w:r w:rsidRPr="005E5FA9">
        <w:rPr>
          <w:color w:val="000000"/>
          <w:sz w:val="22"/>
          <w:szCs w:val="22"/>
        </w:rPr>
        <w:t xml:space="preserve"> </w:t>
      </w:r>
      <w:r>
        <w:rPr>
          <w:color w:val="000000"/>
          <w:sz w:val="22"/>
          <w:szCs w:val="22"/>
        </w:rPr>
        <w:t>d</w:t>
      </w:r>
      <w:r w:rsidRPr="005E5FA9">
        <w:rPr>
          <w:color w:val="000000"/>
          <w:sz w:val="22"/>
          <w:szCs w:val="22"/>
        </w:rPr>
        <w:t>el factor de transcripción 4</w:t>
      </w:r>
    </w:p>
    <w:p w14:paraId="464B615A" w14:textId="77777777" w:rsidR="00F14CF3" w:rsidRPr="005E5FA9" w:rsidRDefault="00F14CF3" w:rsidP="00F14CF3">
      <w:pPr>
        <w:spacing w:line="360" w:lineRule="auto"/>
        <w:jc w:val="both"/>
        <w:rPr>
          <w:color w:val="000000"/>
          <w:sz w:val="22"/>
          <w:szCs w:val="22"/>
        </w:rPr>
      </w:pPr>
      <w:r w:rsidRPr="005E5FA9">
        <w:rPr>
          <w:color w:val="000000"/>
          <w:sz w:val="22"/>
          <w:szCs w:val="22"/>
        </w:rPr>
        <w:t>TGFA</w:t>
      </w:r>
      <w:r>
        <w:rPr>
          <w:color w:val="000000"/>
          <w:sz w:val="22"/>
          <w:szCs w:val="22"/>
        </w:rPr>
        <w:t>: Factor de crecimiento transformante alfa</w:t>
      </w:r>
    </w:p>
    <w:p w14:paraId="54E29F5F" w14:textId="77777777" w:rsidR="00F14CF3" w:rsidRPr="005E5FA9" w:rsidRDefault="00F14CF3" w:rsidP="00F14CF3">
      <w:pPr>
        <w:spacing w:line="360" w:lineRule="auto"/>
        <w:jc w:val="both"/>
        <w:rPr>
          <w:color w:val="000000"/>
          <w:sz w:val="22"/>
          <w:szCs w:val="22"/>
        </w:rPr>
      </w:pPr>
      <w:r w:rsidRPr="005E5FA9">
        <w:rPr>
          <w:color w:val="000000"/>
          <w:sz w:val="22"/>
          <w:szCs w:val="22"/>
        </w:rPr>
        <w:t>CDKN1B</w:t>
      </w:r>
      <w:r>
        <w:rPr>
          <w:color w:val="000000"/>
          <w:sz w:val="22"/>
          <w:szCs w:val="22"/>
        </w:rPr>
        <w:t>: I</w:t>
      </w:r>
      <w:r w:rsidRPr="005E5FA9">
        <w:rPr>
          <w:color w:val="000000"/>
          <w:sz w:val="22"/>
          <w:szCs w:val="22"/>
        </w:rPr>
        <w:t>nhibidor de quinasa dependiente de ciclina 1B</w:t>
      </w:r>
    </w:p>
    <w:p w14:paraId="1508EC03" w14:textId="77777777" w:rsidR="00F14CF3" w:rsidRPr="005E5FA9" w:rsidRDefault="00F14CF3" w:rsidP="00F14CF3">
      <w:pPr>
        <w:spacing w:line="360" w:lineRule="auto"/>
        <w:jc w:val="both"/>
        <w:rPr>
          <w:color w:val="000000"/>
          <w:sz w:val="22"/>
          <w:szCs w:val="22"/>
        </w:rPr>
      </w:pPr>
      <w:r w:rsidRPr="005E5FA9">
        <w:rPr>
          <w:color w:val="000000"/>
          <w:sz w:val="22"/>
          <w:szCs w:val="22"/>
        </w:rPr>
        <w:t>IGFR1</w:t>
      </w:r>
      <w:r>
        <w:rPr>
          <w:color w:val="000000"/>
          <w:sz w:val="22"/>
          <w:szCs w:val="22"/>
        </w:rPr>
        <w:t>: F</w:t>
      </w:r>
      <w:r w:rsidRPr="003C3555">
        <w:rPr>
          <w:color w:val="000000"/>
          <w:sz w:val="22"/>
          <w:szCs w:val="22"/>
        </w:rPr>
        <w:t>actor de crecimiento tipo insulina receptor-1</w:t>
      </w:r>
    </w:p>
    <w:p w14:paraId="1252E32B" w14:textId="77777777" w:rsidR="00F14CF3" w:rsidRPr="005E5FA9" w:rsidRDefault="00F14CF3" w:rsidP="00F14CF3">
      <w:pPr>
        <w:spacing w:line="360" w:lineRule="auto"/>
        <w:jc w:val="both"/>
        <w:rPr>
          <w:color w:val="000000"/>
          <w:sz w:val="22"/>
          <w:szCs w:val="22"/>
        </w:rPr>
      </w:pPr>
      <w:r w:rsidRPr="005E5FA9">
        <w:rPr>
          <w:color w:val="000000"/>
          <w:sz w:val="22"/>
          <w:szCs w:val="22"/>
        </w:rPr>
        <w:t>CTNNB1</w:t>
      </w:r>
      <w:r>
        <w:rPr>
          <w:color w:val="000000"/>
          <w:sz w:val="22"/>
          <w:szCs w:val="22"/>
        </w:rPr>
        <w:t>: Catenina beta 1</w:t>
      </w:r>
    </w:p>
    <w:p w14:paraId="10E1A551" w14:textId="77777777" w:rsidR="00F14CF3" w:rsidRPr="005E5FA9" w:rsidRDefault="00F14CF3" w:rsidP="00F14CF3">
      <w:pPr>
        <w:spacing w:line="360" w:lineRule="auto"/>
        <w:jc w:val="both"/>
        <w:rPr>
          <w:color w:val="000000"/>
          <w:sz w:val="22"/>
          <w:szCs w:val="22"/>
        </w:rPr>
      </w:pPr>
      <w:r w:rsidRPr="005E5FA9">
        <w:rPr>
          <w:color w:val="000000"/>
          <w:sz w:val="22"/>
          <w:szCs w:val="22"/>
        </w:rPr>
        <w:t>HSP90B1</w:t>
      </w:r>
      <w:r>
        <w:rPr>
          <w:color w:val="000000"/>
          <w:sz w:val="22"/>
          <w:szCs w:val="22"/>
        </w:rPr>
        <w:t>: P</w:t>
      </w:r>
      <w:r w:rsidRPr="003C3555">
        <w:rPr>
          <w:color w:val="000000"/>
          <w:sz w:val="22"/>
          <w:szCs w:val="22"/>
        </w:rPr>
        <w:t>roteína de choque térmico 90 miembro de la familia beta 1</w:t>
      </w:r>
    </w:p>
    <w:p w14:paraId="3B8FCCD9" w14:textId="77777777" w:rsidR="00F14CF3" w:rsidRPr="003C3555" w:rsidRDefault="00F14CF3" w:rsidP="00F14CF3">
      <w:pPr>
        <w:spacing w:line="360" w:lineRule="auto"/>
        <w:jc w:val="both"/>
        <w:rPr>
          <w:color w:val="000000"/>
          <w:sz w:val="22"/>
          <w:szCs w:val="22"/>
        </w:rPr>
      </w:pPr>
      <w:r w:rsidRPr="003C3555">
        <w:rPr>
          <w:color w:val="000000"/>
          <w:sz w:val="22"/>
          <w:szCs w:val="22"/>
        </w:rPr>
        <w:t>TAB3: TGF-beta activada quinasa 1</w:t>
      </w:r>
    </w:p>
    <w:p w14:paraId="16B2720F" w14:textId="77777777" w:rsidR="00F14CF3" w:rsidRPr="003C3555" w:rsidRDefault="00F14CF3" w:rsidP="00F14CF3">
      <w:pPr>
        <w:spacing w:line="360" w:lineRule="auto"/>
        <w:jc w:val="both"/>
        <w:rPr>
          <w:color w:val="000000"/>
          <w:sz w:val="22"/>
          <w:szCs w:val="22"/>
        </w:rPr>
      </w:pPr>
      <w:r w:rsidRPr="003C3555">
        <w:rPr>
          <w:color w:val="000000"/>
          <w:sz w:val="22"/>
          <w:szCs w:val="22"/>
        </w:rPr>
        <w:t xml:space="preserve">TERC: Componente de </w:t>
      </w:r>
      <w:proofErr w:type="spellStart"/>
      <w:r>
        <w:rPr>
          <w:color w:val="000000"/>
          <w:sz w:val="22"/>
          <w:szCs w:val="22"/>
        </w:rPr>
        <w:t>RNA</w:t>
      </w:r>
      <w:r w:rsidRPr="003C3555">
        <w:rPr>
          <w:color w:val="000000"/>
          <w:sz w:val="22"/>
          <w:szCs w:val="22"/>
        </w:rPr>
        <w:t>de</w:t>
      </w:r>
      <w:proofErr w:type="spellEnd"/>
      <w:r w:rsidRPr="003C3555">
        <w:rPr>
          <w:color w:val="000000"/>
          <w:sz w:val="22"/>
          <w:szCs w:val="22"/>
        </w:rPr>
        <w:t xml:space="preserve"> la telomerasa</w:t>
      </w:r>
    </w:p>
    <w:p w14:paraId="56CE5907" w14:textId="77777777" w:rsidR="00F14CF3" w:rsidRPr="00BC1A1A" w:rsidRDefault="00F14CF3" w:rsidP="00F14CF3">
      <w:pPr>
        <w:spacing w:line="360" w:lineRule="auto"/>
        <w:jc w:val="both"/>
        <w:rPr>
          <w:color w:val="000000"/>
          <w:sz w:val="22"/>
          <w:szCs w:val="22"/>
        </w:rPr>
      </w:pPr>
      <w:r w:rsidRPr="00BC1A1A">
        <w:rPr>
          <w:color w:val="000000"/>
          <w:sz w:val="22"/>
          <w:szCs w:val="22"/>
        </w:rPr>
        <w:t>GNAS: Locus complejo GNAS</w:t>
      </w:r>
    </w:p>
    <w:p w14:paraId="453A487F" w14:textId="77777777" w:rsidR="00F14CF3" w:rsidRPr="00BC1A1A" w:rsidRDefault="00F14CF3" w:rsidP="00F14CF3">
      <w:pPr>
        <w:spacing w:line="360" w:lineRule="auto"/>
        <w:jc w:val="both"/>
        <w:rPr>
          <w:color w:val="000000"/>
          <w:sz w:val="22"/>
          <w:szCs w:val="22"/>
        </w:rPr>
      </w:pPr>
      <w:r w:rsidRPr="00BC1A1A">
        <w:rPr>
          <w:color w:val="000000"/>
          <w:sz w:val="22"/>
          <w:szCs w:val="22"/>
        </w:rPr>
        <w:t>GNG5:</w:t>
      </w:r>
      <w:r>
        <w:rPr>
          <w:color w:val="000000"/>
          <w:sz w:val="22"/>
          <w:szCs w:val="22"/>
        </w:rPr>
        <w:t xml:space="preserve"> </w:t>
      </w:r>
      <w:proofErr w:type="spellStart"/>
      <w:r>
        <w:rPr>
          <w:color w:val="000000"/>
          <w:sz w:val="22"/>
          <w:szCs w:val="22"/>
        </w:rPr>
        <w:t>Proteina</w:t>
      </w:r>
      <w:proofErr w:type="spellEnd"/>
      <w:r w:rsidRPr="00BC1A1A">
        <w:rPr>
          <w:color w:val="000000"/>
          <w:sz w:val="22"/>
          <w:szCs w:val="22"/>
        </w:rPr>
        <w:t xml:space="preserve"> G </w:t>
      </w:r>
      <w:r>
        <w:rPr>
          <w:color w:val="000000"/>
          <w:sz w:val="22"/>
          <w:szCs w:val="22"/>
        </w:rPr>
        <w:t xml:space="preserve">subunidad </w:t>
      </w:r>
      <w:r w:rsidRPr="00BC1A1A">
        <w:rPr>
          <w:color w:val="000000"/>
          <w:sz w:val="22"/>
          <w:szCs w:val="22"/>
        </w:rPr>
        <w:t>gamma 5</w:t>
      </w:r>
    </w:p>
    <w:p w14:paraId="67FBF9A4" w14:textId="77777777" w:rsidR="00F14CF3" w:rsidRPr="00BC1A1A" w:rsidRDefault="00F14CF3" w:rsidP="00F14CF3">
      <w:pPr>
        <w:spacing w:line="360" w:lineRule="auto"/>
        <w:jc w:val="both"/>
        <w:rPr>
          <w:color w:val="000000"/>
          <w:sz w:val="22"/>
          <w:szCs w:val="22"/>
        </w:rPr>
      </w:pPr>
      <w:r w:rsidRPr="00BC1A1A">
        <w:rPr>
          <w:color w:val="000000"/>
          <w:sz w:val="22"/>
          <w:szCs w:val="22"/>
        </w:rPr>
        <w:t xml:space="preserve">KCNJ5: </w:t>
      </w:r>
      <w:r>
        <w:rPr>
          <w:color w:val="000000"/>
          <w:sz w:val="22"/>
          <w:szCs w:val="22"/>
        </w:rPr>
        <w:t>C</w:t>
      </w:r>
      <w:r w:rsidRPr="00BC1A1A">
        <w:rPr>
          <w:color w:val="000000"/>
          <w:sz w:val="22"/>
          <w:szCs w:val="22"/>
        </w:rPr>
        <w:t>anal de potasio controlado por</w:t>
      </w:r>
      <w:r>
        <w:rPr>
          <w:color w:val="000000"/>
          <w:sz w:val="22"/>
          <w:szCs w:val="22"/>
        </w:rPr>
        <w:t xml:space="preserve"> voltaje.</w:t>
      </w:r>
      <w:r w:rsidRPr="00BC1A1A">
        <w:rPr>
          <w:color w:val="000000"/>
          <w:sz w:val="22"/>
          <w:szCs w:val="22"/>
        </w:rPr>
        <w:t xml:space="preserve"> </w:t>
      </w:r>
      <w:r>
        <w:rPr>
          <w:color w:val="000000"/>
          <w:sz w:val="22"/>
          <w:szCs w:val="22"/>
        </w:rPr>
        <w:t>S</w:t>
      </w:r>
      <w:r w:rsidRPr="00BC1A1A">
        <w:rPr>
          <w:color w:val="000000"/>
          <w:sz w:val="22"/>
          <w:szCs w:val="22"/>
        </w:rPr>
        <w:t>ubfamilia J miembro 5</w:t>
      </w:r>
    </w:p>
    <w:p w14:paraId="48A4E9AF" w14:textId="77777777" w:rsidR="00F14CF3" w:rsidRPr="00BC1A1A" w:rsidRDefault="00F14CF3" w:rsidP="00F14CF3">
      <w:pPr>
        <w:spacing w:line="360" w:lineRule="auto"/>
        <w:jc w:val="both"/>
        <w:rPr>
          <w:color w:val="000000"/>
          <w:sz w:val="22"/>
          <w:szCs w:val="22"/>
        </w:rPr>
      </w:pPr>
      <w:r w:rsidRPr="00BC1A1A">
        <w:rPr>
          <w:color w:val="000000"/>
          <w:sz w:val="22"/>
          <w:szCs w:val="22"/>
        </w:rPr>
        <w:t xml:space="preserve">GNAI1: </w:t>
      </w:r>
      <w:r>
        <w:rPr>
          <w:color w:val="000000"/>
          <w:sz w:val="22"/>
          <w:szCs w:val="22"/>
        </w:rPr>
        <w:t>P</w:t>
      </w:r>
      <w:r w:rsidRPr="00BC1A1A">
        <w:rPr>
          <w:color w:val="000000"/>
          <w:sz w:val="22"/>
          <w:szCs w:val="22"/>
        </w:rPr>
        <w:t xml:space="preserve">roteína G </w:t>
      </w:r>
      <w:r>
        <w:rPr>
          <w:color w:val="000000"/>
          <w:sz w:val="22"/>
          <w:szCs w:val="22"/>
        </w:rPr>
        <w:t xml:space="preserve">subunidad </w:t>
      </w:r>
      <w:r w:rsidRPr="00BC1A1A">
        <w:rPr>
          <w:color w:val="000000"/>
          <w:sz w:val="22"/>
          <w:szCs w:val="22"/>
        </w:rPr>
        <w:t>alfa i1</w:t>
      </w:r>
    </w:p>
    <w:p w14:paraId="79A5C7FF" w14:textId="77777777" w:rsidR="00F14CF3" w:rsidRPr="00BC1A1A" w:rsidRDefault="00F14CF3" w:rsidP="00F14CF3">
      <w:pPr>
        <w:spacing w:line="360" w:lineRule="auto"/>
        <w:jc w:val="both"/>
        <w:rPr>
          <w:color w:val="000000"/>
          <w:sz w:val="22"/>
          <w:szCs w:val="22"/>
        </w:rPr>
      </w:pPr>
      <w:r w:rsidRPr="00BC1A1A">
        <w:rPr>
          <w:color w:val="000000"/>
          <w:sz w:val="22"/>
          <w:szCs w:val="22"/>
        </w:rPr>
        <w:t xml:space="preserve">BMI1: Protooncogén BM1. Dedo anular de </w:t>
      </w:r>
      <w:proofErr w:type="spellStart"/>
      <w:r w:rsidRPr="00BC1A1A">
        <w:rPr>
          <w:color w:val="000000"/>
          <w:sz w:val="22"/>
          <w:szCs w:val="22"/>
        </w:rPr>
        <w:t>polycomb</w:t>
      </w:r>
      <w:proofErr w:type="spellEnd"/>
      <w:r w:rsidRPr="00BC1A1A">
        <w:rPr>
          <w:color w:val="000000"/>
          <w:sz w:val="22"/>
          <w:szCs w:val="22"/>
        </w:rPr>
        <w:t xml:space="preserve"> </w:t>
      </w:r>
    </w:p>
    <w:p w14:paraId="67F67147" w14:textId="77777777" w:rsidR="00F14CF3" w:rsidRPr="00BC1A1A" w:rsidRDefault="00F14CF3" w:rsidP="00F14CF3">
      <w:pPr>
        <w:spacing w:line="360" w:lineRule="auto"/>
        <w:jc w:val="both"/>
        <w:rPr>
          <w:color w:val="000000"/>
          <w:sz w:val="22"/>
          <w:szCs w:val="22"/>
        </w:rPr>
      </w:pPr>
      <w:r w:rsidRPr="00BC1A1A">
        <w:rPr>
          <w:color w:val="000000"/>
          <w:sz w:val="22"/>
          <w:szCs w:val="22"/>
        </w:rPr>
        <w:t xml:space="preserve">DICER1: </w:t>
      </w:r>
      <w:proofErr w:type="spellStart"/>
      <w:r w:rsidRPr="00BC1A1A">
        <w:rPr>
          <w:color w:val="000000"/>
          <w:sz w:val="22"/>
          <w:szCs w:val="22"/>
        </w:rPr>
        <w:t>Dicer</w:t>
      </w:r>
      <w:proofErr w:type="spellEnd"/>
      <w:r w:rsidRPr="00BC1A1A">
        <w:rPr>
          <w:color w:val="000000"/>
          <w:sz w:val="22"/>
          <w:szCs w:val="22"/>
        </w:rPr>
        <w:t xml:space="preserve"> 1, ribonucleasa III</w:t>
      </w:r>
    </w:p>
    <w:p w14:paraId="7464A381" w14:textId="77777777" w:rsidR="00F14CF3" w:rsidRPr="00BC1A1A" w:rsidRDefault="00F14CF3" w:rsidP="00F14CF3">
      <w:pPr>
        <w:spacing w:line="360" w:lineRule="auto"/>
        <w:jc w:val="both"/>
        <w:rPr>
          <w:color w:val="000000"/>
          <w:sz w:val="22"/>
          <w:szCs w:val="22"/>
        </w:rPr>
      </w:pPr>
      <w:r w:rsidRPr="00BC1A1A">
        <w:rPr>
          <w:color w:val="000000"/>
          <w:sz w:val="22"/>
          <w:szCs w:val="22"/>
        </w:rPr>
        <w:t xml:space="preserve">CRKL: </w:t>
      </w:r>
      <w:r>
        <w:rPr>
          <w:color w:val="000000"/>
          <w:sz w:val="22"/>
          <w:szCs w:val="22"/>
        </w:rPr>
        <w:t>P</w:t>
      </w:r>
      <w:r w:rsidRPr="00BC1A1A">
        <w:rPr>
          <w:color w:val="000000"/>
          <w:sz w:val="22"/>
          <w:szCs w:val="22"/>
        </w:rPr>
        <w:t>roteína adaptadora</w:t>
      </w:r>
      <w:r>
        <w:rPr>
          <w:color w:val="000000"/>
          <w:sz w:val="22"/>
          <w:szCs w:val="22"/>
        </w:rPr>
        <w:t xml:space="preserve">. </w:t>
      </w:r>
      <w:r w:rsidRPr="00BC1A1A">
        <w:rPr>
          <w:color w:val="000000"/>
          <w:sz w:val="22"/>
          <w:szCs w:val="22"/>
        </w:rPr>
        <w:t>CRK como protooncogén</w:t>
      </w:r>
    </w:p>
    <w:p w14:paraId="53E18F96" w14:textId="77777777" w:rsidR="00F14CF3" w:rsidRPr="00543A01" w:rsidRDefault="00F14CF3" w:rsidP="00F14CF3">
      <w:pPr>
        <w:spacing w:line="360" w:lineRule="auto"/>
        <w:jc w:val="both"/>
        <w:rPr>
          <w:color w:val="000000"/>
          <w:sz w:val="22"/>
          <w:szCs w:val="22"/>
        </w:rPr>
      </w:pPr>
      <w:r w:rsidRPr="00543A01">
        <w:rPr>
          <w:color w:val="000000"/>
          <w:sz w:val="22"/>
          <w:szCs w:val="22"/>
        </w:rPr>
        <w:t>BCL2: Regulador de la apoptosis BCL2</w:t>
      </w:r>
    </w:p>
    <w:p w14:paraId="0F4E53EC" w14:textId="77777777" w:rsidR="00F14CF3" w:rsidRPr="00543A01" w:rsidRDefault="00F14CF3" w:rsidP="00F14CF3">
      <w:pPr>
        <w:spacing w:line="360" w:lineRule="auto"/>
        <w:jc w:val="both"/>
        <w:rPr>
          <w:color w:val="000000"/>
          <w:sz w:val="22"/>
          <w:szCs w:val="22"/>
        </w:rPr>
      </w:pPr>
      <w:r w:rsidRPr="00543A01">
        <w:rPr>
          <w:color w:val="000000"/>
          <w:sz w:val="22"/>
          <w:szCs w:val="22"/>
        </w:rPr>
        <w:t xml:space="preserve">GLS: </w:t>
      </w:r>
      <w:proofErr w:type="spellStart"/>
      <w:r w:rsidRPr="00543A01">
        <w:rPr>
          <w:color w:val="000000"/>
          <w:sz w:val="22"/>
          <w:szCs w:val="22"/>
        </w:rPr>
        <w:t>Glutaminasa</w:t>
      </w:r>
      <w:proofErr w:type="spellEnd"/>
    </w:p>
    <w:p w14:paraId="4AF643D3" w14:textId="77777777" w:rsidR="00F14CF3" w:rsidRPr="005E5FA9" w:rsidRDefault="00F14CF3" w:rsidP="00F14CF3">
      <w:pPr>
        <w:spacing w:line="360" w:lineRule="auto"/>
        <w:jc w:val="both"/>
        <w:rPr>
          <w:color w:val="000000"/>
          <w:sz w:val="22"/>
          <w:szCs w:val="22"/>
        </w:rPr>
      </w:pPr>
      <w:r w:rsidRPr="005E5FA9">
        <w:rPr>
          <w:color w:val="000000"/>
          <w:sz w:val="22"/>
          <w:szCs w:val="22"/>
        </w:rPr>
        <w:t>CDK6</w:t>
      </w:r>
      <w:r>
        <w:rPr>
          <w:color w:val="000000"/>
          <w:sz w:val="22"/>
          <w:szCs w:val="22"/>
        </w:rPr>
        <w:t>: C</w:t>
      </w:r>
      <w:r w:rsidRPr="00543A01">
        <w:rPr>
          <w:color w:val="000000"/>
          <w:sz w:val="22"/>
          <w:szCs w:val="22"/>
        </w:rPr>
        <w:t>iclina dependiente quinasa 6</w:t>
      </w:r>
    </w:p>
    <w:p w14:paraId="6494CD3E" w14:textId="77777777" w:rsidR="00F14CF3" w:rsidRPr="008F0622" w:rsidRDefault="00F14CF3" w:rsidP="00F14CF3">
      <w:pPr>
        <w:spacing w:line="360" w:lineRule="auto"/>
        <w:jc w:val="both"/>
        <w:rPr>
          <w:color w:val="000000"/>
          <w:sz w:val="22"/>
          <w:szCs w:val="22"/>
        </w:rPr>
      </w:pPr>
      <w:r w:rsidRPr="008F0622">
        <w:rPr>
          <w:color w:val="000000"/>
          <w:sz w:val="22"/>
          <w:szCs w:val="22"/>
        </w:rPr>
        <w:t>E2F3</w:t>
      </w:r>
      <w:r>
        <w:rPr>
          <w:color w:val="000000"/>
          <w:sz w:val="22"/>
          <w:szCs w:val="22"/>
        </w:rPr>
        <w:t xml:space="preserve">: </w:t>
      </w:r>
      <w:r w:rsidRPr="00543A01">
        <w:rPr>
          <w:color w:val="000000"/>
          <w:sz w:val="22"/>
          <w:szCs w:val="22"/>
        </w:rPr>
        <w:t>Factor de transcripción E2F 3</w:t>
      </w:r>
    </w:p>
    <w:p w14:paraId="3B92AA53" w14:textId="77777777" w:rsidR="00F14CF3" w:rsidRPr="008F0622" w:rsidRDefault="00F14CF3" w:rsidP="00F14CF3">
      <w:pPr>
        <w:spacing w:line="360" w:lineRule="auto"/>
        <w:jc w:val="both"/>
        <w:rPr>
          <w:color w:val="000000"/>
          <w:sz w:val="22"/>
          <w:szCs w:val="22"/>
        </w:rPr>
      </w:pPr>
      <w:r w:rsidRPr="008F0622">
        <w:rPr>
          <w:color w:val="000000"/>
          <w:sz w:val="22"/>
          <w:szCs w:val="22"/>
        </w:rPr>
        <w:t>BMF</w:t>
      </w:r>
      <w:r>
        <w:rPr>
          <w:color w:val="000000"/>
          <w:sz w:val="22"/>
          <w:szCs w:val="22"/>
        </w:rPr>
        <w:t xml:space="preserve">: </w:t>
      </w:r>
      <w:r w:rsidRPr="00543A01">
        <w:rPr>
          <w:color w:val="000000"/>
          <w:sz w:val="22"/>
          <w:szCs w:val="22"/>
        </w:rPr>
        <w:t>Factor modificador de Bcl2</w:t>
      </w:r>
    </w:p>
    <w:p w14:paraId="049D1416" w14:textId="77777777" w:rsidR="00F14CF3" w:rsidRPr="008F0622" w:rsidRDefault="00F14CF3" w:rsidP="00F14CF3">
      <w:pPr>
        <w:spacing w:line="360" w:lineRule="auto"/>
        <w:jc w:val="both"/>
        <w:rPr>
          <w:color w:val="000000"/>
          <w:sz w:val="22"/>
          <w:szCs w:val="22"/>
        </w:rPr>
      </w:pPr>
      <w:r w:rsidRPr="008F0622">
        <w:rPr>
          <w:color w:val="000000"/>
          <w:sz w:val="22"/>
          <w:szCs w:val="22"/>
        </w:rPr>
        <w:t>PTEN</w:t>
      </w:r>
      <w:r>
        <w:rPr>
          <w:color w:val="000000"/>
          <w:sz w:val="22"/>
          <w:szCs w:val="22"/>
        </w:rPr>
        <w:t xml:space="preserve">: </w:t>
      </w:r>
      <w:r w:rsidRPr="00543A01">
        <w:rPr>
          <w:color w:val="000000"/>
          <w:sz w:val="22"/>
          <w:szCs w:val="22"/>
        </w:rPr>
        <w:t>Fosfatasa y tensina homóloga</w:t>
      </w:r>
    </w:p>
    <w:p w14:paraId="191852FB" w14:textId="77777777" w:rsidR="00F14CF3" w:rsidRPr="008F0622" w:rsidRDefault="00F14CF3" w:rsidP="00F14CF3">
      <w:pPr>
        <w:spacing w:line="360" w:lineRule="auto"/>
        <w:jc w:val="both"/>
        <w:rPr>
          <w:color w:val="000000"/>
          <w:sz w:val="22"/>
          <w:szCs w:val="22"/>
        </w:rPr>
      </w:pPr>
      <w:r w:rsidRPr="008F0622">
        <w:rPr>
          <w:color w:val="000000"/>
          <w:sz w:val="22"/>
          <w:szCs w:val="22"/>
        </w:rPr>
        <w:t>MAM2</w:t>
      </w:r>
      <w:r>
        <w:rPr>
          <w:color w:val="000000"/>
          <w:sz w:val="22"/>
          <w:szCs w:val="22"/>
        </w:rPr>
        <w:t xml:space="preserve">: </w:t>
      </w:r>
      <w:proofErr w:type="spellStart"/>
      <w:r w:rsidRPr="00543A01">
        <w:rPr>
          <w:color w:val="000000"/>
          <w:sz w:val="22"/>
          <w:szCs w:val="22"/>
        </w:rPr>
        <w:t>Transactivador</w:t>
      </w:r>
      <w:proofErr w:type="spellEnd"/>
      <w:r w:rsidRPr="00543A01">
        <w:rPr>
          <w:color w:val="000000"/>
          <w:sz w:val="22"/>
          <w:szCs w:val="22"/>
        </w:rPr>
        <w:t xml:space="preserve"> de transcripción regulado CREB 1</w:t>
      </w:r>
    </w:p>
    <w:p w14:paraId="5534297F" w14:textId="77777777" w:rsidR="00F14CF3" w:rsidRPr="008F0622" w:rsidRDefault="00F14CF3" w:rsidP="00F14CF3">
      <w:pPr>
        <w:spacing w:line="360" w:lineRule="auto"/>
        <w:jc w:val="both"/>
        <w:rPr>
          <w:color w:val="000000"/>
          <w:sz w:val="22"/>
          <w:szCs w:val="22"/>
        </w:rPr>
      </w:pPr>
      <w:r w:rsidRPr="008F0622">
        <w:rPr>
          <w:color w:val="000000"/>
          <w:sz w:val="22"/>
          <w:szCs w:val="22"/>
        </w:rPr>
        <w:t>BCL2L11</w:t>
      </w:r>
      <w:r>
        <w:rPr>
          <w:color w:val="000000"/>
          <w:sz w:val="22"/>
          <w:szCs w:val="22"/>
        </w:rPr>
        <w:t>: BCL2 como 11</w:t>
      </w:r>
    </w:p>
    <w:p w14:paraId="4D28BD76" w14:textId="77777777" w:rsidR="00F14CF3" w:rsidRPr="009052CB" w:rsidRDefault="00F14CF3" w:rsidP="00F14CF3">
      <w:pPr>
        <w:spacing w:line="360" w:lineRule="auto"/>
        <w:jc w:val="both"/>
        <w:rPr>
          <w:color w:val="000000"/>
          <w:sz w:val="22"/>
          <w:szCs w:val="22"/>
        </w:rPr>
      </w:pPr>
      <w:r w:rsidRPr="009052CB">
        <w:rPr>
          <w:color w:val="000000"/>
          <w:sz w:val="22"/>
          <w:szCs w:val="22"/>
        </w:rPr>
        <w:t xml:space="preserve">MOCS3: </w:t>
      </w:r>
      <w:r>
        <w:rPr>
          <w:color w:val="000000"/>
          <w:sz w:val="22"/>
          <w:szCs w:val="22"/>
        </w:rPr>
        <w:t>C</w:t>
      </w:r>
      <w:r w:rsidRPr="009052CB">
        <w:rPr>
          <w:color w:val="000000"/>
          <w:sz w:val="22"/>
          <w:szCs w:val="22"/>
        </w:rPr>
        <w:t>ofactor de molibdeno síntesis 3</w:t>
      </w:r>
    </w:p>
    <w:p w14:paraId="2EF926EB" w14:textId="77777777" w:rsidR="00F14CF3" w:rsidRPr="009052CB" w:rsidRDefault="00F14CF3" w:rsidP="00F14CF3">
      <w:pPr>
        <w:spacing w:line="360" w:lineRule="auto"/>
        <w:jc w:val="both"/>
        <w:rPr>
          <w:b/>
          <w:bCs/>
          <w:color w:val="000000"/>
          <w:sz w:val="22"/>
          <w:szCs w:val="22"/>
        </w:rPr>
      </w:pPr>
      <w:r w:rsidRPr="009052CB">
        <w:rPr>
          <w:color w:val="000000"/>
          <w:sz w:val="22"/>
          <w:szCs w:val="22"/>
        </w:rPr>
        <w:t>URM1: modificador URM1relacionado con la ubiquitina</w:t>
      </w:r>
    </w:p>
    <w:p w14:paraId="2756D10D" w14:textId="77777777" w:rsidR="00F14CF3" w:rsidRPr="00F14CF3" w:rsidRDefault="00F14CF3" w:rsidP="00F14CF3">
      <w:pPr>
        <w:spacing w:line="360" w:lineRule="auto"/>
        <w:jc w:val="both"/>
        <w:rPr>
          <w:color w:val="000000"/>
          <w:sz w:val="22"/>
          <w:szCs w:val="22"/>
        </w:rPr>
      </w:pPr>
      <w:r w:rsidRPr="00F14CF3">
        <w:rPr>
          <w:color w:val="000000"/>
          <w:sz w:val="22"/>
          <w:szCs w:val="22"/>
        </w:rPr>
        <w:t xml:space="preserve">IFNGR2: </w:t>
      </w:r>
      <w:proofErr w:type="spellStart"/>
      <w:r w:rsidRPr="00F14CF3">
        <w:rPr>
          <w:color w:val="000000"/>
          <w:sz w:val="22"/>
          <w:szCs w:val="22"/>
        </w:rPr>
        <w:t>Interferon</w:t>
      </w:r>
      <w:proofErr w:type="spellEnd"/>
      <w:r w:rsidRPr="00F14CF3">
        <w:rPr>
          <w:color w:val="000000"/>
          <w:sz w:val="22"/>
          <w:szCs w:val="22"/>
        </w:rPr>
        <w:t xml:space="preserve"> gamma receptor 2</w:t>
      </w:r>
    </w:p>
    <w:p w14:paraId="489EA4BB" w14:textId="77777777" w:rsidR="00F14CF3" w:rsidRPr="009052CB" w:rsidRDefault="00F14CF3" w:rsidP="00F14CF3">
      <w:pPr>
        <w:spacing w:line="360" w:lineRule="auto"/>
        <w:jc w:val="both"/>
        <w:rPr>
          <w:color w:val="000000"/>
          <w:sz w:val="22"/>
          <w:szCs w:val="22"/>
        </w:rPr>
      </w:pPr>
      <w:r w:rsidRPr="009052CB">
        <w:rPr>
          <w:color w:val="000000"/>
          <w:sz w:val="22"/>
          <w:szCs w:val="22"/>
        </w:rPr>
        <w:lastRenderedPageBreak/>
        <w:t>BCAT1: Aminoácido de cadena ramificada transaminasa 1</w:t>
      </w:r>
    </w:p>
    <w:p w14:paraId="09227EF1" w14:textId="77777777" w:rsidR="00F14CF3" w:rsidRPr="009052CB" w:rsidRDefault="00F14CF3" w:rsidP="00F14CF3">
      <w:pPr>
        <w:spacing w:line="360" w:lineRule="auto"/>
        <w:jc w:val="both"/>
        <w:rPr>
          <w:color w:val="000000"/>
          <w:sz w:val="22"/>
          <w:szCs w:val="22"/>
        </w:rPr>
      </w:pPr>
      <w:r w:rsidRPr="009052CB">
        <w:rPr>
          <w:color w:val="000000"/>
          <w:sz w:val="22"/>
          <w:szCs w:val="22"/>
        </w:rPr>
        <w:t xml:space="preserve">HGSNAT: </w:t>
      </w:r>
      <w:proofErr w:type="spellStart"/>
      <w:r>
        <w:rPr>
          <w:color w:val="000000"/>
          <w:sz w:val="22"/>
          <w:szCs w:val="22"/>
        </w:rPr>
        <w:t>H</w:t>
      </w:r>
      <w:r w:rsidRPr="009052CB">
        <w:rPr>
          <w:color w:val="000000"/>
          <w:sz w:val="22"/>
          <w:szCs w:val="22"/>
        </w:rPr>
        <w:t>eparan</w:t>
      </w:r>
      <w:proofErr w:type="spellEnd"/>
      <w:r w:rsidRPr="009052CB">
        <w:rPr>
          <w:color w:val="000000"/>
          <w:sz w:val="22"/>
          <w:szCs w:val="22"/>
        </w:rPr>
        <w:t>-alfa-</w:t>
      </w:r>
      <w:proofErr w:type="spellStart"/>
      <w:r w:rsidRPr="009052CB">
        <w:rPr>
          <w:color w:val="000000"/>
          <w:sz w:val="22"/>
          <w:szCs w:val="22"/>
        </w:rPr>
        <w:t>glucosaminida</w:t>
      </w:r>
      <w:proofErr w:type="spellEnd"/>
      <w:r w:rsidRPr="009052CB">
        <w:rPr>
          <w:color w:val="000000"/>
          <w:sz w:val="22"/>
          <w:szCs w:val="22"/>
        </w:rPr>
        <w:t xml:space="preserve"> N-acetiltransferasa</w:t>
      </w:r>
    </w:p>
    <w:p w14:paraId="0B6C9156" w14:textId="77777777" w:rsidR="00F14CF3" w:rsidRPr="00061443" w:rsidRDefault="00F14CF3" w:rsidP="00F14CF3">
      <w:pPr>
        <w:spacing w:line="360" w:lineRule="auto"/>
        <w:jc w:val="both"/>
        <w:rPr>
          <w:color w:val="000000"/>
          <w:sz w:val="22"/>
          <w:szCs w:val="22"/>
        </w:rPr>
      </w:pPr>
      <w:r w:rsidRPr="00061443">
        <w:rPr>
          <w:color w:val="000000"/>
          <w:sz w:val="22"/>
          <w:szCs w:val="22"/>
        </w:rPr>
        <w:t>AP1S2: Adaptador relacionado con proteínas complejo 1 subunidad sigma 2</w:t>
      </w:r>
    </w:p>
    <w:p w14:paraId="5F10430B" w14:textId="77777777" w:rsidR="00F14CF3" w:rsidRPr="00061443" w:rsidRDefault="00F14CF3" w:rsidP="00F14CF3">
      <w:pPr>
        <w:spacing w:line="360" w:lineRule="auto"/>
        <w:jc w:val="both"/>
        <w:rPr>
          <w:color w:val="000000"/>
          <w:sz w:val="22"/>
          <w:szCs w:val="22"/>
        </w:rPr>
      </w:pPr>
      <w:r w:rsidRPr="00061443">
        <w:rPr>
          <w:color w:val="000000"/>
          <w:sz w:val="22"/>
          <w:szCs w:val="22"/>
        </w:rPr>
        <w:t xml:space="preserve">TPP1: </w:t>
      </w:r>
      <w:proofErr w:type="spellStart"/>
      <w:r w:rsidRPr="00061443">
        <w:rPr>
          <w:color w:val="000000"/>
          <w:sz w:val="22"/>
          <w:szCs w:val="22"/>
        </w:rPr>
        <w:t>Tripeptidil</w:t>
      </w:r>
      <w:proofErr w:type="spellEnd"/>
      <w:r w:rsidRPr="00061443">
        <w:rPr>
          <w:color w:val="000000"/>
          <w:sz w:val="22"/>
          <w:szCs w:val="22"/>
        </w:rPr>
        <w:t xml:space="preserve"> peptidasa 1</w:t>
      </w:r>
    </w:p>
    <w:p w14:paraId="0DE8DCAF" w14:textId="77777777" w:rsidR="00F14CF3" w:rsidRPr="00061443" w:rsidRDefault="00F14CF3" w:rsidP="00F14CF3">
      <w:pPr>
        <w:spacing w:line="360" w:lineRule="auto"/>
        <w:jc w:val="both"/>
        <w:rPr>
          <w:color w:val="000000"/>
          <w:sz w:val="22"/>
          <w:szCs w:val="22"/>
        </w:rPr>
      </w:pPr>
      <w:r w:rsidRPr="00061443">
        <w:rPr>
          <w:color w:val="000000"/>
          <w:sz w:val="22"/>
          <w:szCs w:val="22"/>
        </w:rPr>
        <w:t>AKT1: AKT serina / treonina quinasa 1</w:t>
      </w:r>
    </w:p>
    <w:p w14:paraId="3966D754" w14:textId="77777777" w:rsidR="00F14CF3" w:rsidRPr="00061443" w:rsidRDefault="00F14CF3" w:rsidP="00F14CF3">
      <w:pPr>
        <w:spacing w:line="360" w:lineRule="auto"/>
        <w:jc w:val="both"/>
        <w:rPr>
          <w:color w:val="000000"/>
          <w:sz w:val="22"/>
          <w:szCs w:val="22"/>
        </w:rPr>
      </w:pPr>
      <w:r w:rsidRPr="00061443">
        <w:rPr>
          <w:color w:val="000000"/>
          <w:sz w:val="22"/>
          <w:szCs w:val="22"/>
        </w:rPr>
        <w:t xml:space="preserve">MYC: Protooncogén MYC, factor de transcripción </w:t>
      </w:r>
      <w:proofErr w:type="spellStart"/>
      <w:r w:rsidRPr="00061443">
        <w:rPr>
          <w:color w:val="000000"/>
          <w:sz w:val="22"/>
          <w:szCs w:val="22"/>
        </w:rPr>
        <w:t>bHLH</w:t>
      </w:r>
      <w:proofErr w:type="spellEnd"/>
    </w:p>
    <w:p w14:paraId="395F7C5F" w14:textId="77777777" w:rsidR="00F14CF3" w:rsidRPr="00061443" w:rsidRDefault="00F14CF3" w:rsidP="00F14CF3">
      <w:pPr>
        <w:spacing w:line="360" w:lineRule="auto"/>
        <w:jc w:val="both"/>
        <w:rPr>
          <w:color w:val="000000"/>
          <w:sz w:val="22"/>
          <w:szCs w:val="22"/>
        </w:rPr>
      </w:pPr>
      <w:r w:rsidRPr="00061443">
        <w:rPr>
          <w:color w:val="000000"/>
          <w:sz w:val="22"/>
          <w:szCs w:val="22"/>
        </w:rPr>
        <w:t xml:space="preserve">PFKL: </w:t>
      </w:r>
      <w:proofErr w:type="spellStart"/>
      <w:r w:rsidRPr="00061443">
        <w:rPr>
          <w:color w:val="000000"/>
          <w:sz w:val="22"/>
          <w:szCs w:val="22"/>
        </w:rPr>
        <w:t>Fosfofructoquinasa</w:t>
      </w:r>
      <w:proofErr w:type="spellEnd"/>
      <w:r w:rsidRPr="00061443">
        <w:rPr>
          <w:color w:val="000000"/>
          <w:sz w:val="22"/>
          <w:szCs w:val="22"/>
        </w:rPr>
        <w:t>, tipo de hígado</w:t>
      </w:r>
    </w:p>
    <w:p w14:paraId="1F330D99" w14:textId="77777777" w:rsidR="00F14CF3" w:rsidRPr="00061443" w:rsidRDefault="00F14CF3" w:rsidP="00F14CF3">
      <w:pPr>
        <w:spacing w:line="360" w:lineRule="auto"/>
        <w:jc w:val="both"/>
        <w:rPr>
          <w:color w:val="000000"/>
          <w:sz w:val="22"/>
          <w:szCs w:val="22"/>
        </w:rPr>
      </w:pPr>
      <w:r w:rsidRPr="00061443">
        <w:rPr>
          <w:color w:val="000000"/>
          <w:sz w:val="22"/>
          <w:szCs w:val="22"/>
        </w:rPr>
        <w:t>FGFR1: Receptor de factor de crecimiento de fibroblastos 1</w:t>
      </w:r>
    </w:p>
    <w:p w14:paraId="049D6C32" w14:textId="77777777" w:rsidR="00F14CF3" w:rsidRPr="00061443" w:rsidRDefault="00F14CF3" w:rsidP="00F14CF3">
      <w:pPr>
        <w:spacing w:line="360" w:lineRule="auto"/>
        <w:jc w:val="both"/>
        <w:rPr>
          <w:color w:val="000000"/>
          <w:sz w:val="22"/>
          <w:szCs w:val="22"/>
        </w:rPr>
      </w:pPr>
      <w:r w:rsidRPr="00061443">
        <w:rPr>
          <w:color w:val="000000"/>
          <w:sz w:val="22"/>
          <w:szCs w:val="22"/>
        </w:rPr>
        <w:t>SLC1A5: Portador de soluto familia 1 miembro 5</w:t>
      </w:r>
    </w:p>
    <w:p w14:paraId="264C63D3" w14:textId="77777777" w:rsidR="00F14CF3" w:rsidRPr="000A3B78" w:rsidRDefault="00F14CF3" w:rsidP="00F14CF3">
      <w:pPr>
        <w:spacing w:line="360" w:lineRule="auto"/>
        <w:jc w:val="both"/>
        <w:rPr>
          <w:color w:val="000000"/>
          <w:sz w:val="22"/>
          <w:szCs w:val="22"/>
        </w:rPr>
      </w:pPr>
      <w:r w:rsidRPr="000A3B78">
        <w:rPr>
          <w:color w:val="000000"/>
          <w:sz w:val="22"/>
          <w:szCs w:val="22"/>
        </w:rPr>
        <w:t xml:space="preserve">EXT1: </w:t>
      </w:r>
      <w:proofErr w:type="spellStart"/>
      <w:r w:rsidRPr="000A3B78">
        <w:rPr>
          <w:color w:val="000000"/>
          <w:sz w:val="22"/>
          <w:szCs w:val="22"/>
        </w:rPr>
        <w:t>Exostosina</w:t>
      </w:r>
      <w:proofErr w:type="spellEnd"/>
      <w:r w:rsidRPr="000A3B78">
        <w:rPr>
          <w:color w:val="000000"/>
          <w:sz w:val="22"/>
          <w:szCs w:val="22"/>
        </w:rPr>
        <w:t xml:space="preserve"> </w:t>
      </w:r>
      <w:proofErr w:type="spellStart"/>
      <w:r w:rsidRPr="000A3B78">
        <w:rPr>
          <w:color w:val="000000"/>
          <w:sz w:val="22"/>
          <w:szCs w:val="22"/>
        </w:rPr>
        <w:t>glicosiltransferasa</w:t>
      </w:r>
      <w:proofErr w:type="spellEnd"/>
      <w:r w:rsidRPr="000A3B78">
        <w:rPr>
          <w:color w:val="000000"/>
          <w:sz w:val="22"/>
          <w:szCs w:val="22"/>
        </w:rPr>
        <w:t xml:space="preserve"> 1</w:t>
      </w:r>
    </w:p>
    <w:p w14:paraId="5B9E6F31" w14:textId="77777777" w:rsidR="00F14CF3" w:rsidRPr="000A3B78" w:rsidRDefault="00F14CF3" w:rsidP="00F14CF3">
      <w:pPr>
        <w:spacing w:line="360" w:lineRule="auto"/>
        <w:jc w:val="both"/>
        <w:rPr>
          <w:b/>
          <w:bCs/>
          <w:color w:val="000000"/>
          <w:sz w:val="22"/>
          <w:szCs w:val="22"/>
        </w:rPr>
      </w:pPr>
      <w:r w:rsidRPr="000A3B78">
        <w:rPr>
          <w:color w:val="000000"/>
          <w:sz w:val="22"/>
          <w:szCs w:val="22"/>
        </w:rPr>
        <w:t>NCR1: Receptor desencadenante de la citotoxicidad natural 1</w:t>
      </w:r>
    </w:p>
    <w:p w14:paraId="681C86F6" w14:textId="77777777" w:rsidR="00F14CF3" w:rsidRPr="00061443" w:rsidRDefault="00F14CF3" w:rsidP="00F14CF3">
      <w:pPr>
        <w:spacing w:line="360" w:lineRule="auto"/>
        <w:jc w:val="both"/>
        <w:rPr>
          <w:color w:val="000000"/>
          <w:sz w:val="22"/>
          <w:szCs w:val="22"/>
        </w:rPr>
      </w:pPr>
      <w:r w:rsidRPr="00061443">
        <w:rPr>
          <w:color w:val="000000"/>
          <w:sz w:val="22"/>
          <w:szCs w:val="22"/>
        </w:rPr>
        <w:t>ERBB2: Receptor erb-b2 tirosina quinasa 2</w:t>
      </w:r>
    </w:p>
    <w:p w14:paraId="2972753E" w14:textId="77777777" w:rsidR="00F14CF3" w:rsidRPr="000A3B78" w:rsidRDefault="00F14CF3" w:rsidP="00F14CF3">
      <w:pPr>
        <w:spacing w:line="360" w:lineRule="auto"/>
        <w:jc w:val="both"/>
        <w:rPr>
          <w:color w:val="000000"/>
          <w:sz w:val="22"/>
          <w:szCs w:val="22"/>
        </w:rPr>
      </w:pPr>
      <w:r w:rsidRPr="000A3B78">
        <w:rPr>
          <w:color w:val="000000"/>
          <w:sz w:val="22"/>
          <w:szCs w:val="22"/>
        </w:rPr>
        <w:t xml:space="preserve">NKX2-2: NK2 </w:t>
      </w:r>
      <w:proofErr w:type="spellStart"/>
      <w:r w:rsidRPr="000A3B78">
        <w:rPr>
          <w:color w:val="000000"/>
          <w:sz w:val="22"/>
          <w:szCs w:val="22"/>
        </w:rPr>
        <w:t>Homeobox</w:t>
      </w:r>
      <w:proofErr w:type="spellEnd"/>
      <w:r w:rsidRPr="000A3B78">
        <w:rPr>
          <w:color w:val="000000"/>
          <w:sz w:val="22"/>
          <w:szCs w:val="22"/>
        </w:rPr>
        <w:t xml:space="preserve"> 2</w:t>
      </w:r>
    </w:p>
    <w:p w14:paraId="27089840" w14:textId="77777777" w:rsidR="00F14CF3" w:rsidRPr="000A3B78" w:rsidRDefault="00F14CF3" w:rsidP="00F14CF3">
      <w:pPr>
        <w:spacing w:line="360" w:lineRule="auto"/>
        <w:jc w:val="both"/>
        <w:rPr>
          <w:color w:val="000000"/>
          <w:sz w:val="22"/>
          <w:szCs w:val="22"/>
        </w:rPr>
      </w:pPr>
      <w:r w:rsidRPr="000A3B78">
        <w:rPr>
          <w:color w:val="000000"/>
          <w:sz w:val="22"/>
          <w:szCs w:val="22"/>
        </w:rPr>
        <w:t>ONECUT1: Un dominio cortado, miembro de la familia 1</w:t>
      </w:r>
    </w:p>
    <w:p w14:paraId="0FC5A918" w14:textId="77777777" w:rsidR="00F14CF3" w:rsidRPr="000A3B78" w:rsidRDefault="00F14CF3" w:rsidP="00F14CF3">
      <w:pPr>
        <w:spacing w:line="360" w:lineRule="auto"/>
        <w:jc w:val="both"/>
        <w:rPr>
          <w:color w:val="000000"/>
          <w:sz w:val="22"/>
          <w:szCs w:val="22"/>
        </w:rPr>
      </w:pPr>
      <w:r w:rsidRPr="000A3B78">
        <w:rPr>
          <w:color w:val="000000"/>
          <w:sz w:val="22"/>
          <w:szCs w:val="22"/>
        </w:rPr>
        <w:t>FOXA2: Caja de horquilla A2</w:t>
      </w:r>
    </w:p>
    <w:p w14:paraId="2CF4A907" w14:textId="77777777" w:rsidR="00F14CF3" w:rsidRPr="000A3B78" w:rsidRDefault="00F14CF3" w:rsidP="00F14CF3">
      <w:pPr>
        <w:spacing w:line="360" w:lineRule="auto"/>
        <w:jc w:val="both"/>
        <w:rPr>
          <w:color w:val="000000"/>
          <w:sz w:val="22"/>
          <w:szCs w:val="22"/>
        </w:rPr>
      </w:pPr>
      <w:r w:rsidRPr="000A3B78">
        <w:rPr>
          <w:color w:val="000000"/>
          <w:sz w:val="22"/>
          <w:szCs w:val="22"/>
        </w:rPr>
        <w:t>WNT4: Familia de sitio de integración MMTV, miembro 4</w:t>
      </w:r>
    </w:p>
    <w:p w14:paraId="41054AEF" w14:textId="77777777" w:rsidR="00F14CF3" w:rsidRPr="00B356A2" w:rsidRDefault="00F14CF3" w:rsidP="00F14CF3">
      <w:pPr>
        <w:spacing w:line="360" w:lineRule="auto"/>
        <w:jc w:val="both"/>
        <w:rPr>
          <w:color w:val="000000"/>
          <w:sz w:val="22"/>
          <w:szCs w:val="22"/>
          <w:lang w:val="en-US"/>
        </w:rPr>
      </w:pPr>
      <w:r w:rsidRPr="00B356A2">
        <w:rPr>
          <w:color w:val="000000"/>
          <w:sz w:val="22"/>
          <w:szCs w:val="22"/>
          <w:lang w:val="en-US"/>
        </w:rPr>
        <w:t>ID1</w:t>
      </w:r>
      <w:r>
        <w:rPr>
          <w:color w:val="000000"/>
          <w:sz w:val="22"/>
          <w:szCs w:val="22"/>
          <w:lang w:val="en-US"/>
        </w:rPr>
        <w:t>: I</w:t>
      </w:r>
      <w:r w:rsidRPr="000A3B78">
        <w:rPr>
          <w:color w:val="000000"/>
          <w:sz w:val="22"/>
          <w:szCs w:val="22"/>
          <w:lang w:val="en-US"/>
        </w:rPr>
        <w:t>nhibitor of DNA binding 1, HLH protein</w:t>
      </w:r>
    </w:p>
    <w:p w14:paraId="0318810E" w14:textId="77777777" w:rsidR="00F14CF3" w:rsidRPr="009140BD" w:rsidRDefault="00F14CF3" w:rsidP="00F14CF3">
      <w:pPr>
        <w:spacing w:line="360" w:lineRule="auto"/>
        <w:jc w:val="both"/>
        <w:rPr>
          <w:color w:val="000000"/>
          <w:sz w:val="22"/>
          <w:szCs w:val="22"/>
        </w:rPr>
      </w:pPr>
      <w:r w:rsidRPr="009140BD">
        <w:rPr>
          <w:color w:val="000000"/>
          <w:sz w:val="22"/>
          <w:szCs w:val="22"/>
        </w:rPr>
        <w:t xml:space="preserve">FZD1: Receptor de clase </w:t>
      </w:r>
      <w:proofErr w:type="spellStart"/>
      <w:r w:rsidRPr="009140BD">
        <w:rPr>
          <w:color w:val="000000"/>
          <w:sz w:val="22"/>
          <w:szCs w:val="22"/>
        </w:rPr>
        <w:t>frizzled</w:t>
      </w:r>
      <w:proofErr w:type="spellEnd"/>
      <w:r w:rsidRPr="009140BD">
        <w:rPr>
          <w:color w:val="000000"/>
          <w:sz w:val="22"/>
          <w:szCs w:val="22"/>
        </w:rPr>
        <w:t xml:space="preserve"> 1</w:t>
      </w:r>
    </w:p>
    <w:p w14:paraId="5E1B9B79" w14:textId="77777777" w:rsidR="00F14CF3" w:rsidRPr="009140BD" w:rsidRDefault="00F14CF3" w:rsidP="00F14CF3">
      <w:pPr>
        <w:spacing w:line="360" w:lineRule="auto"/>
        <w:jc w:val="both"/>
        <w:rPr>
          <w:color w:val="000000"/>
          <w:sz w:val="22"/>
          <w:szCs w:val="22"/>
        </w:rPr>
      </w:pPr>
      <w:r w:rsidRPr="009140BD">
        <w:rPr>
          <w:color w:val="000000"/>
          <w:sz w:val="22"/>
          <w:szCs w:val="22"/>
        </w:rPr>
        <w:t>WNT9A: Familia de sitio de integración MMTV, miembro 9A</w:t>
      </w:r>
    </w:p>
    <w:p w14:paraId="6428634C" w14:textId="77777777" w:rsidR="00F14CF3" w:rsidRPr="009140BD" w:rsidRDefault="00F14CF3" w:rsidP="00F14CF3">
      <w:pPr>
        <w:spacing w:line="360" w:lineRule="auto"/>
        <w:jc w:val="both"/>
        <w:rPr>
          <w:color w:val="000000"/>
          <w:sz w:val="22"/>
          <w:szCs w:val="22"/>
        </w:rPr>
      </w:pPr>
      <w:r w:rsidRPr="009140BD">
        <w:rPr>
          <w:color w:val="000000"/>
          <w:sz w:val="22"/>
          <w:szCs w:val="22"/>
        </w:rPr>
        <w:t xml:space="preserve">ACOX1: </w:t>
      </w:r>
      <w:proofErr w:type="spellStart"/>
      <w:r w:rsidRPr="009140BD">
        <w:rPr>
          <w:color w:val="000000"/>
          <w:sz w:val="22"/>
          <w:szCs w:val="22"/>
        </w:rPr>
        <w:t>Acil-CoA</w:t>
      </w:r>
      <w:proofErr w:type="spellEnd"/>
      <w:r w:rsidRPr="009140BD">
        <w:rPr>
          <w:color w:val="000000"/>
          <w:sz w:val="22"/>
          <w:szCs w:val="22"/>
        </w:rPr>
        <w:t xml:space="preserve"> oxidasa 1</w:t>
      </w:r>
    </w:p>
    <w:p w14:paraId="7C76527E" w14:textId="77777777" w:rsidR="00F14CF3" w:rsidRPr="009140BD" w:rsidRDefault="00F14CF3" w:rsidP="00F14CF3">
      <w:pPr>
        <w:spacing w:line="360" w:lineRule="auto"/>
        <w:jc w:val="both"/>
        <w:rPr>
          <w:color w:val="000000"/>
          <w:sz w:val="22"/>
          <w:szCs w:val="22"/>
        </w:rPr>
      </w:pPr>
      <w:r w:rsidRPr="009140BD">
        <w:rPr>
          <w:color w:val="000000"/>
          <w:sz w:val="22"/>
          <w:szCs w:val="22"/>
        </w:rPr>
        <w:t>HLA-B: MHC clase I, secuencia relacionada con el polipéptido A</w:t>
      </w:r>
    </w:p>
    <w:p w14:paraId="62479D96" w14:textId="77777777" w:rsidR="00F14CF3" w:rsidRPr="009140BD" w:rsidRDefault="00F14CF3" w:rsidP="00F14CF3">
      <w:pPr>
        <w:spacing w:line="360" w:lineRule="auto"/>
        <w:jc w:val="both"/>
        <w:rPr>
          <w:color w:val="000000"/>
          <w:sz w:val="22"/>
          <w:szCs w:val="22"/>
        </w:rPr>
      </w:pPr>
      <w:r w:rsidRPr="009140BD">
        <w:rPr>
          <w:color w:val="000000"/>
          <w:sz w:val="22"/>
          <w:szCs w:val="22"/>
        </w:rPr>
        <w:t xml:space="preserve">EXTL3: </w:t>
      </w:r>
      <w:proofErr w:type="spellStart"/>
      <w:r w:rsidRPr="009140BD">
        <w:rPr>
          <w:color w:val="000000"/>
          <w:sz w:val="22"/>
          <w:szCs w:val="22"/>
        </w:rPr>
        <w:t>Exostosina</w:t>
      </w:r>
      <w:proofErr w:type="spellEnd"/>
      <w:r w:rsidRPr="009140BD">
        <w:rPr>
          <w:color w:val="000000"/>
          <w:sz w:val="22"/>
          <w:szCs w:val="22"/>
        </w:rPr>
        <w:t xml:space="preserve"> como la </w:t>
      </w:r>
      <w:proofErr w:type="spellStart"/>
      <w:r w:rsidRPr="009140BD">
        <w:rPr>
          <w:color w:val="000000"/>
          <w:sz w:val="22"/>
          <w:szCs w:val="22"/>
        </w:rPr>
        <w:t>glicosiltransferasa</w:t>
      </w:r>
      <w:proofErr w:type="spellEnd"/>
      <w:r w:rsidRPr="009140BD">
        <w:rPr>
          <w:color w:val="000000"/>
          <w:sz w:val="22"/>
          <w:szCs w:val="22"/>
        </w:rPr>
        <w:t xml:space="preserve"> 3</w:t>
      </w:r>
    </w:p>
    <w:p w14:paraId="70758065" w14:textId="77777777" w:rsidR="00F14CF3" w:rsidRPr="009140BD" w:rsidRDefault="00F14CF3" w:rsidP="00F14CF3">
      <w:pPr>
        <w:spacing w:line="360" w:lineRule="auto"/>
        <w:jc w:val="both"/>
        <w:rPr>
          <w:color w:val="000000"/>
          <w:sz w:val="22"/>
          <w:szCs w:val="22"/>
        </w:rPr>
      </w:pPr>
      <w:r w:rsidRPr="009140BD">
        <w:rPr>
          <w:color w:val="000000"/>
          <w:sz w:val="22"/>
          <w:szCs w:val="22"/>
        </w:rPr>
        <w:t xml:space="preserve">TPK1: Subunidad catalítica de la proteína quinasa dependiente de </w:t>
      </w:r>
      <w:proofErr w:type="spellStart"/>
      <w:r w:rsidRPr="009140BD">
        <w:rPr>
          <w:color w:val="000000"/>
          <w:sz w:val="22"/>
          <w:szCs w:val="22"/>
        </w:rPr>
        <w:t>cAMP</w:t>
      </w:r>
      <w:proofErr w:type="spellEnd"/>
      <w:r w:rsidRPr="009140BD">
        <w:rPr>
          <w:color w:val="000000"/>
          <w:sz w:val="22"/>
          <w:szCs w:val="22"/>
        </w:rPr>
        <w:t xml:space="preserve"> TPK1</w:t>
      </w:r>
    </w:p>
    <w:p w14:paraId="66CB9B06" w14:textId="77777777" w:rsidR="00F14CF3" w:rsidRPr="009140BD" w:rsidRDefault="00F14CF3" w:rsidP="00F14CF3">
      <w:pPr>
        <w:spacing w:line="360" w:lineRule="auto"/>
        <w:jc w:val="both"/>
        <w:rPr>
          <w:color w:val="000000"/>
          <w:sz w:val="22"/>
          <w:szCs w:val="22"/>
        </w:rPr>
      </w:pPr>
      <w:r w:rsidRPr="009140BD">
        <w:rPr>
          <w:color w:val="000000"/>
          <w:sz w:val="22"/>
          <w:szCs w:val="22"/>
        </w:rPr>
        <w:t>ST3GAL3: ST3 beta-</w:t>
      </w:r>
      <w:proofErr w:type="spellStart"/>
      <w:r w:rsidRPr="009140BD">
        <w:rPr>
          <w:color w:val="000000"/>
          <w:sz w:val="22"/>
          <w:szCs w:val="22"/>
        </w:rPr>
        <w:t>galactósido</w:t>
      </w:r>
      <w:proofErr w:type="spellEnd"/>
      <w:r w:rsidRPr="009140BD">
        <w:rPr>
          <w:color w:val="000000"/>
          <w:sz w:val="22"/>
          <w:szCs w:val="22"/>
        </w:rPr>
        <w:t xml:space="preserve"> alfa-2,3-sialiltransferasa 3</w:t>
      </w:r>
    </w:p>
    <w:p w14:paraId="2C072A98" w14:textId="77777777" w:rsidR="00F14CF3" w:rsidRPr="009140BD" w:rsidRDefault="00F14CF3" w:rsidP="00F14CF3">
      <w:pPr>
        <w:spacing w:line="360" w:lineRule="auto"/>
        <w:jc w:val="both"/>
        <w:rPr>
          <w:color w:val="000000"/>
          <w:sz w:val="22"/>
          <w:szCs w:val="22"/>
        </w:rPr>
      </w:pPr>
      <w:r w:rsidRPr="009140BD">
        <w:rPr>
          <w:color w:val="000000"/>
          <w:sz w:val="22"/>
          <w:szCs w:val="22"/>
        </w:rPr>
        <w:t>EHD4: Dominio EH que contiene 4</w:t>
      </w:r>
    </w:p>
    <w:p w14:paraId="29F9D4E6" w14:textId="77777777" w:rsidR="00F14CF3" w:rsidRPr="009140BD" w:rsidRDefault="00F14CF3" w:rsidP="00F14CF3">
      <w:pPr>
        <w:spacing w:line="360" w:lineRule="auto"/>
        <w:jc w:val="both"/>
        <w:rPr>
          <w:color w:val="000000"/>
          <w:sz w:val="22"/>
          <w:szCs w:val="22"/>
        </w:rPr>
      </w:pPr>
      <w:r w:rsidRPr="009140BD">
        <w:rPr>
          <w:color w:val="000000"/>
          <w:sz w:val="22"/>
          <w:szCs w:val="22"/>
        </w:rPr>
        <w:t xml:space="preserve">PML: Leucemia </w:t>
      </w:r>
      <w:proofErr w:type="spellStart"/>
      <w:r w:rsidRPr="009140BD">
        <w:rPr>
          <w:color w:val="000000"/>
          <w:sz w:val="22"/>
          <w:szCs w:val="22"/>
        </w:rPr>
        <w:t>promielocítica</w:t>
      </w:r>
      <w:proofErr w:type="spellEnd"/>
    </w:p>
    <w:p w14:paraId="70694090" w14:textId="77777777" w:rsidR="00F14CF3" w:rsidRPr="009140BD" w:rsidRDefault="00F14CF3" w:rsidP="00F14CF3">
      <w:pPr>
        <w:spacing w:line="360" w:lineRule="auto"/>
        <w:jc w:val="both"/>
        <w:rPr>
          <w:color w:val="000000"/>
          <w:sz w:val="22"/>
          <w:szCs w:val="22"/>
        </w:rPr>
      </w:pPr>
      <w:r w:rsidRPr="009140BD">
        <w:rPr>
          <w:color w:val="000000"/>
          <w:sz w:val="22"/>
          <w:szCs w:val="22"/>
        </w:rPr>
        <w:t xml:space="preserve">ARFGAP1: Factor de </w:t>
      </w:r>
      <w:proofErr w:type="spellStart"/>
      <w:r w:rsidRPr="009140BD">
        <w:rPr>
          <w:color w:val="000000"/>
          <w:sz w:val="22"/>
          <w:szCs w:val="22"/>
        </w:rPr>
        <w:t>ribosilación</w:t>
      </w:r>
      <w:proofErr w:type="spellEnd"/>
      <w:r w:rsidRPr="009140BD">
        <w:rPr>
          <w:color w:val="000000"/>
          <w:sz w:val="22"/>
          <w:szCs w:val="22"/>
        </w:rPr>
        <w:t xml:space="preserve"> ADP</w:t>
      </w:r>
      <w:r>
        <w:rPr>
          <w:color w:val="000000"/>
          <w:sz w:val="22"/>
          <w:szCs w:val="22"/>
        </w:rPr>
        <w:t>. P</w:t>
      </w:r>
      <w:r w:rsidRPr="009140BD">
        <w:rPr>
          <w:color w:val="000000"/>
          <w:sz w:val="22"/>
          <w:szCs w:val="22"/>
        </w:rPr>
        <w:t>roteína activadora de GTPasa 1</w:t>
      </w:r>
    </w:p>
    <w:p w14:paraId="10DEB952" w14:textId="77777777" w:rsidR="00F14CF3" w:rsidRPr="009140BD" w:rsidRDefault="00F14CF3" w:rsidP="00F14CF3">
      <w:pPr>
        <w:spacing w:line="360" w:lineRule="auto"/>
        <w:jc w:val="both"/>
        <w:rPr>
          <w:color w:val="000000"/>
          <w:sz w:val="22"/>
          <w:szCs w:val="22"/>
        </w:rPr>
      </w:pPr>
      <w:r w:rsidRPr="009140BD">
        <w:rPr>
          <w:color w:val="000000"/>
          <w:sz w:val="22"/>
          <w:szCs w:val="22"/>
        </w:rPr>
        <w:t xml:space="preserve">ARFGAP2: Factor de </w:t>
      </w:r>
      <w:proofErr w:type="spellStart"/>
      <w:r w:rsidRPr="009140BD">
        <w:rPr>
          <w:color w:val="000000"/>
          <w:sz w:val="22"/>
          <w:szCs w:val="22"/>
        </w:rPr>
        <w:t>ribosilación</w:t>
      </w:r>
      <w:proofErr w:type="spellEnd"/>
      <w:r w:rsidRPr="009140BD">
        <w:rPr>
          <w:color w:val="000000"/>
          <w:sz w:val="22"/>
          <w:szCs w:val="22"/>
        </w:rPr>
        <w:t xml:space="preserve"> ADP</w:t>
      </w:r>
      <w:r>
        <w:rPr>
          <w:color w:val="000000"/>
          <w:sz w:val="22"/>
          <w:szCs w:val="22"/>
        </w:rPr>
        <w:t>. P</w:t>
      </w:r>
      <w:r w:rsidRPr="009140BD">
        <w:rPr>
          <w:color w:val="000000"/>
          <w:sz w:val="22"/>
          <w:szCs w:val="22"/>
        </w:rPr>
        <w:t xml:space="preserve">roteína activadora de GTPasa </w:t>
      </w:r>
      <w:r>
        <w:rPr>
          <w:color w:val="000000"/>
          <w:sz w:val="22"/>
          <w:szCs w:val="22"/>
        </w:rPr>
        <w:t>2</w:t>
      </w:r>
    </w:p>
    <w:p w14:paraId="4B782C92" w14:textId="77777777" w:rsidR="00F14CF3" w:rsidRPr="007B0E3F" w:rsidRDefault="00F14CF3" w:rsidP="00F14CF3">
      <w:pPr>
        <w:spacing w:line="360" w:lineRule="auto"/>
        <w:jc w:val="both"/>
        <w:rPr>
          <w:color w:val="000000"/>
          <w:sz w:val="22"/>
          <w:szCs w:val="22"/>
        </w:rPr>
      </w:pPr>
      <w:r w:rsidRPr="007B0E3F">
        <w:rPr>
          <w:color w:val="000000"/>
          <w:sz w:val="22"/>
          <w:szCs w:val="22"/>
        </w:rPr>
        <w:t xml:space="preserve">EPN3: </w:t>
      </w:r>
      <w:proofErr w:type="spellStart"/>
      <w:r>
        <w:rPr>
          <w:color w:val="000000"/>
          <w:sz w:val="22"/>
          <w:szCs w:val="22"/>
        </w:rPr>
        <w:t>Epsin</w:t>
      </w:r>
      <w:proofErr w:type="spellEnd"/>
      <w:r>
        <w:rPr>
          <w:color w:val="000000"/>
          <w:sz w:val="22"/>
          <w:szCs w:val="22"/>
        </w:rPr>
        <w:t xml:space="preserve"> 3</w:t>
      </w:r>
    </w:p>
    <w:p w14:paraId="5C52B634" w14:textId="77777777" w:rsidR="00F14CF3" w:rsidRPr="007B0E3F" w:rsidRDefault="00F14CF3" w:rsidP="00F14CF3">
      <w:pPr>
        <w:spacing w:line="360" w:lineRule="auto"/>
        <w:jc w:val="both"/>
        <w:rPr>
          <w:color w:val="000000"/>
          <w:sz w:val="22"/>
          <w:szCs w:val="22"/>
        </w:rPr>
      </w:pPr>
      <w:r w:rsidRPr="007B0E3F">
        <w:rPr>
          <w:color w:val="000000"/>
          <w:sz w:val="22"/>
          <w:szCs w:val="22"/>
        </w:rPr>
        <w:t xml:space="preserve">RAB11B: </w:t>
      </w:r>
      <w:r>
        <w:rPr>
          <w:color w:val="000000"/>
          <w:sz w:val="22"/>
          <w:szCs w:val="22"/>
        </w:rPr>
        <w:t>M</w:t>
      </w:r>
      <w:r w:rsidRPr="007B0E3F">
        <w:rPr>
          <w:color w:val="000000"/>
          <w:sz w:val="22"/>
          <w:szCs w:val="22"/>
        </w:rPr>
        <w:t xml:space="preserve">iembro de la familia </w:t>
      </w:r>
      <w:proofErr w:type="spellStart"/>
      <w:r w:rsidRPr="007B0E3F">
        <w:rPr>
          <w:color w:val="000000"/>
          <w:sz w:val="22"/>
          <w:szCs w:val="22"/>
        </w:rPr>
        <w:t>oncogene</w:t>
      </w:r>
      <w:proofErr w:type="spellEnd"/>
      <w:r w:rsidRPr="007B0E3F">
        <w:rPr>
          <w:color w:val="000000"/>
          <w:sz w:val="22"/>
          <w:szCs w:val="22"/>
        </w:rPr>
        <w:t xml:space="preserve"> RAS</w:t>
      </w:r>
    </w:p>
    <w:p w14:paraId="6C24C892" w14:textId="77777777" w:rsidR="00F14CF3" w:rsidRPr="007B0E3F" w:rsidRDefault="00F14CF3" w:rsidP="00F14CF3">
      <w:pPr>
        <w:spacing w:line="360" w:lineRule="auto"/>
        <w:jc w:val="both"/>
        <w:rPr>
          <w:color w:val="000000"/>
          <w:sz w:val="22"/>
          <w:szCs w:val="22"/>
        </w:rPr>
      </w:pPr>
      <w:r w:rsidRPr="007B0E3F">
        <w:rPr>
          <w:color w:val="000000"/>
          <w:sz w:val="22"/>
          <w:szCs w:val="22"/>
        </w:rPr>
        <w:t>GABRA3: Receptor de ácido gamma-aminobutírico (GABA) A, subunidad alfa 3</w:t>
      </w:r>
    </w:p>
    <w:p w14:paraId="5A2F8784" w14:textId="77777777" w:rsidR="00F14CF3" w:rsidRPr="007B0E3F" w:rsidRDefault="00F14CF3" w:rsidP="00F14CF3">
      <w:pPr>
        <w:spacing w:line="360" w:lineRule="auto"/>
        <w:jc w:val="both"/>
        <w:rPr>
          <w:color w:val="000000"/>
          <w:sz w:val="22"/>
          <w:szCs w:val="22"/>
        </w:rPr>
      </w:pPr>
      <w:r w:rsidRPr="007B0E3F">
        <w:rPr>
          <w:color w:val="000000"/>
          <w:sz w:val="22"/>
          <w:szCs w:val="22"/>
        </w:rPr>
        <w:lastRenderedPageBreak/>
        <w:t>HCFC1</w:t>
      </w:r>
      <w:r>
        <w:rPr>
          <w:color w:val="000000"/>
          <w:sz w:val="22"/>
          <w:szCs w:val="22"/>
        </w:rPr>
        <w:t>: F</w:t>
      </w:r>
      <w:r w:rsidRPr="007B0E3F">
        <w:rPr>
          <w:color w:val="000000"/>
          <w:sz w:val="22"/>
          <w:szCs w:val="22"/>
        </w:rPr>
        <w:t>actor de la célula huésped C1</w:t>
      </w:r>
    </w:p>
    <w:p w14:paraId="6C6EC42B" w14:textId="77777777" w:rsidR="00F14CF3" w:rsidRPr="007B0E3F" w:rsidRDefault="00F14CF3" w:rsidP="00F14CF3">
      <w:pPr>
        <w:spacing w:line="360" w:lineRule="auto"/>
        <w:jc w:val="both"/>
        <w:rPr>
          <w:color w:val="000000"/>
          <w:sz w:val="22"/>
          <w:szCs w:val="22"/>
        </w:rPr>
      </w:pPr>
      <w:r w:rsidRPr="007B0E3F">
        <w:rPr>
          <w:color w:val="000000"/>
          <w:sz w:val="22"/>
          <w:szCs w:val="22"/>
        </w:rPr>
        <w:t>PER2: Regulador circadiano período 2</w:t>
      </w:r>
    </w:p>
    <w:p w14:paraId="70689111" w14:textId="77777777" w:rsidR="00F14CF3" w:rsidRPr="007B0E3F" w:rsidRDefault="00F14CF3" w:rsidP="00F14CF3">
      <w:pPr>
        <w:spacing w:line="360" w:lineRule="auto"/>
        <w:jc w:val="both"/>
        <w:rPr>
          <w:b/>
          <w:bCs/>
          <w:color w:val="000000"/>
          <w:sz w:val="22"/>
          <w:szCs w:val="22"/>
        </w:rPr>
      </w:pPr>
      <w:r w:rsidRPr="007B0E3F">
        <w:rPr>
          <w:color w:val="000000"/>
          <w:sz w:val="22"/>
          <w:szCs w:val="22"/>
        </w:rPr>
        <w:t>IDO1:</w:t>
      </w:r>
      <w:r>
        <w:rPr>
          <w:color w:val="000000"/>
          <w:sz w:val="22"/>
          <w:szCs w:val="22"/>
        </w:rPr>
        <w:t xml:space="preserve"> </w:t>
      </w:r>
      <w:proofErr w:type="spellStart"/>
      <w:r>
        <w:rPr>
          <w:color w:val="000000"/>
          <w:sz w:val="22"/>
          <w:szCs w:val="22"/>
        </w:rPr>
        <w:t>I</w:t>
      </w:r>
      <w:r w:rsidRPr="007B0E3F">
        <w:rPr>
          <w:color w:val="000000"/>
          <w:sz w:val="22"/>
          <w:szCs w:val="22"/>
        </w:rPr>
        <w:t>ndoleamina</w:t>
      </w:r>
      <w:proofErr w:type="spellEnd"/>
      <w:r w:rsidRPr="007B0E3F">
        <w:rPr>
          <w:color w:val="000000"/>
          <w:sz w:val="22"/>
          <w:szCs w:val="22"/>
        </w:rPr>
        <w:t xml:space="preserve"> 2,3-dioxigenasa 1</w:t>
      </w:r>
    </w:p>
    <w:p w14:paraId="7692254B" w14:textId="77777777" w:rsidR="00F14CF3" w:rsidRPr="007B0E3F" w:rsidRDefault="00F14CF3" w:rsidP="00F14CF3">
      <w:pPr>
        <w:spacing w:line="360" w:lineRule="auto"/>
        <w:jc w:val="both"/>
        <w:rPr>
          <w:b/>
          <w:bCs/>
          <w:color w:val="000000"/>
          <w:sz w:val="22"/>
          <w:szCs w:val="22"/>
        </w:rPr>
      </w:pPr>
      <w:r w:rsidRPr="007B0E3F">
        <w:rPr>
          <w:color w:val="000000"/>
          <w:sz w:val="22"/>
          <w:szCs w:val="22"/>
        </w:rPr>
        <w:t xml:space="preserve">PDE1C: </w:t>
      </w:r>
      <w:r>
        <w:rPr>
          <w:color w:val="000000"/>
          <w:sz w:val="22"/>
          <w:szCs w:val="22"/>
        </w:rPr>
        <w:t>F</w:t>
      </w:r>
      <w:r w:rsidRPr="007B0E3F">
        <w:rPr>
          <w:color w:val="000000"/>
          <w:sz w:val="22"/>
          <w:szCs w:val="22"/>
        </w:rPr>
        <w:t>osfodiesterasa 1C</w:t>
      </w:r>
    </w:p>
    <w:p w14:paraId="5FADB2A5" w14:textId="77777777" w:rsidR="00F14CF3" w:rsidRPr="007B0E3F" w:rsidRDefault="00F14CF3" w:rsidP="00F14CF3">
      <w:pPr>
        <w:spacing w:line="360" w:lineRule="auto"/>
        <w:jc w:val="both"/>
        <w:rPr>
          <w:b/>
          <w:bCs/>
          <w:color w:val="000000"/>
          <w:sz w:val="22"/>
          <w:szCs w:val="22"/>
        </w:rPr>
      </w:pPr>
      <w:r w:rsidRPr="007B0E3F">
        <w:rPr>
          <w:color w:val="000000"/>
          <w:sz w:val="22"/>
          <w:szCs w:val="22"/>
        </w:rPr>
        <w:t>NT5C1B: 5'-nucleotidasa, citosólica IB</w:t>
      </w:r>
    </w:p>
    <w:p w14:paraId="25AB3C49" w14:textId="77777777" w:rsidR="00F14CF3" w:rsidRPr="007B0E3F" w:rsidRDefault="00F14CF3" w:rsidP="00F14CF3">
      <w:pPr>
        <w:spacing w:line="360" w:lineRule="auto"/>
        <w:jc w:val="both"/>
        <w:rPr>
          <w:b/>
          <w:bCs/>
          <w:color w:val="000000"/>
          <w:sz w:val="22"/>
          <w:szCs w:val="22"/>
        </w:rPr>
      </w:pPr>
      <w:r w:rsidRPr="007B0E3F">
        <w:rPr>
          <w:color w:val="000000"/>
          <w:sz w:val="22"/>
          <w:szCs w:val="22"/>
        </w:rPr>
        <w:t xml:space="preserve">CREB3L3: Proteína 3 de unión </w:t>
      </w:r>
      <w:r>
        <w:rPr>
          <w:color w:val="000000"/>
          <w:sz w:val="22"/>
          <w:szCs w:val="22"/>
        </w:rPr>
        <w:t>A</w:t>
      </w:r>
      <w:r w:rsidRPr="007B0E3F">
        <w:rPr>
          <w:color w:val="000000"/>
          <w:sz w:val="22"/>
          <w:szCs w:val="22"/>
        </w:rPr>
        <w:t xml:space="preserve"> AMPc </w:t>
      </w:r>
    </w:p>
    <w:p w14:paraId="353475EA" w14:textId="77777777" w:rsidR="00F14CF3" w:rsidRPr="007B0E3F" w:rsidRDefault="00F14CF3" w:rsidP="00F14CF3">
      <w:pPr>
        <w:spacing w:line="360" w:lineRule="auto"/>
        <w:jc w:val="both"/>
        <w:rPr>
          <w:b/>
          <w:bCs/>
          <w:color w:val="000000"/>
          <w:sz w:val="22"/>
          <w:szCs w:val="22"/>
        </w:rPr>
      </w:pPr>
      <w:r w:rsidRPr="007B0E3F">
        <w:rPr>
          <w:color w:val="000000"/>
          <w:sz w:val="22"/>
          <w:szCs w:val="22"/>
        </w:rPr>
        <w:t>GANAB</w:t>
      </w:r>
      <w:r>
        <w:rPr>
          <w:color w:val="000000"/>
          <w:sz w:val="22"/>
          <w:szCs w:val="22"/>
        </w:rPr>
        <w:t>: S</w:t>
      </w:r>
      <w:r w:rsidRPr="00A932DE">
        <w:rPr>
          <w:color w:val="000000"/>
          <w:sz w:val="22"/>
          <w:szCs w:val="22"/>
        </w:rPr>
        <w:t xml:space="preserve">ubunidad alfa de </w:t>
      </w:r>
      <w:proofErr w:type="spellStart"/>
      <w:r w:rsidRPr="00A932DE">
        <w:rPr>
          <w:color w:val="000000"/>
          <w:sz w:val="22"/>
          <w:szCs w:val="22"/>
        </w:rPr>
        <w:t>glucosidasa</w:t>
      </w:r>
      <w:proofErr w:type="spellEnd"/>
      <w:r w:rsidRPr="00A932DE">
        <w:rPr>
          <w:color w:val="000000"/>
          <w:sz w:val="22"/>
          <w:szCs w:val="22"/>
        </w:rPr>
        <w:t xml:space="preserve"> II</w:t>
      </w:r>
    </w:p>
    <w:p w14:paraId="389C7118" w14:textId="77777777" w:rsidR="00F14CF3" w:rsidRPr="00A932DE" w:rsidRDefault="00F14CF3" w:rsidP="00F14CF3">
      <w:pPr>
        <w:spacing w:line="360" w:lineRule="auto"/>
        <w:jc w:val="both"/>
        <w:rPr>
          <w:b/>
          <w:bCs/>
          <w:color w:val="000000"/>
          <w:sz w:val="22"/>
          <w:szCs w:val="22"/>
        </w:rPr>
      </w:pPr>
      <w:r w:rsidRPr="00A932DE">
        <w:rPr>
          <w:color w:val="000000"/>
          <w:sz w:val="22"/>
          <w:szCs w:val="22"/>
        </w:rPr>
        <w:t>DHCR24: 24-dehydrocholesterol reductasa</w:t>
      </w:r>
    </w:p>
    <w:p w14:paraId="64AB6C73" w14:textId="77777777" w:rsidR="00F14CF3" w:rsidRPr="00A932DE" w:rsidRDefault="00F14CF3" w:rsidP="00F14CF3">
      <w:pPr>
        <w:spacing w:line="360" w:lineRule="auto"/>
        <w:jc w:val="both"/>
        <w:rPr>
          <w:b/>
          <w:bCs/>
          <w:sz w:val="22"/>
          <w:szCs w:val="22"/>
        </w:rPr>
      </w:pPr>
      <w:r w:rsidRPr="00A932DE">
        <w:rPr>
          <w:color w:val="000000"/>
          <w:sz w:val="22"/>
          <w:szCs w:val="22"/>
        </w:rPr>
        <w:t>COL1A1: Colágeno tipo I alfa D 1 cadena</w:t>
      </w:r>
    </w:p>
    <w:p w14:paraId="1F6C639A" w14:textId="77777777" w:rsidR="00F14CF3" w:rsidRPr="00A932DE" w:rsidRDefault="00F14CF3" w:rsidP="00F14CF3">
      <w:pPr>
        <w:spacing w:line="360" w:lineRule="auto"/>
        <w:jc w:val="both"/>
        <w:rPr>
          <w:color w:val="000000"/>
          <w:sz w:val="22"/>
          <w:szCs w:val="22"/>
        </w:rPr>
      </w:pPr>
      <w:r w:rsidRPr="00A932DE">
        <w:rPr>
          <w:color w:val="000000"/>
          <w:sz w:val="22"/>
          <w:szCs w:val="22"/>
        </w:rPr>
        <w:t xml:space="preserve">FUT6: </w:t>
      </w:r>
      <w:proofErr w:type="spellStart"/>
      <w:r w:rsidRPr="00A932DE">
        <w:rPr>
          <w:color w:val="000000"/>
          <w:sz w:val="22"/>
          <w:szCs w:val="22"/>
        </w:rPr>
        <w:t>Fucosiltransferasa</w:t>
      </w:r>
      <w:proofErr w:type="spellEnd"/>
      <w:r w:rsidRPr="00A932DE">
        <w:rPr>
          <w:color w:val="000000"/>
          <w:sz w:val="22"/>
          <w:szCs w:val="22"/>
        </w:rPr>
        <w:t xml:space="preserve"> 6</w:t>
      </w:r>
    </w:p>
    <w:p w14:paraId="1C35CD09" w14:textId="77777777" w:rsidR="00F14CF3" w:rsidRPr="00A932DE" w:rsidRDefault="00F14CF3" w:rsidP="00F14CF3">
      <w:pPr>
        <w:spacing w:line="360" w:lineRule="auto"/>
        <w:jc w:val="both"/>
        <w:rPr>
          <w:color w:val="000000"/>
          <w:sz w:val="22"/>
          <w:szCs w:val="22"/>
        </w:rPr>
      </w:pPr>
      <w:r w:rsidRPr="00A932DE">
        <w:rPr>
          <w:color w:val="000000"/>
          <w:sz w:val="22"/>
          <w:szCs w:val="22"/>
        </w:rPr>
        <w:t xml:space="preserve">CYP11B1: Citocromo P450 miembro </w:t>
      </w:r>
      <w:r>
        <w:rPr>
          <w:color w:val="000000"/>
          <w:sz w:val="22"/>
          <w:szCs w:val="22"/>
        </w:rPr>
        <w:t xml:space="preserve">1 </w:t>
      </w:r>
      <w:r w:rsidRPr="00A932DE">
        <w:rPr>
          <w:color w:val="000000"/>
          <w:sz w:val="22"/>
          <w:szCs w:val="22"/>
        </w:rPr>
        <w:t xml:space="preserve">de la subfamilia B de la familia 11 </w:t>
      </w:r>
    </w:p>
    <w:p w14:paraId="57078DB0" w14:textId="77777777" w:rsidR="00F14CF3" w:rsidRPr="00A932DE" w:rsidRDefault="00F14CF3" w:rsidP="00F14CF3">
      <w:pPr>
        <w:spacing w:line="360" w:lineRule="auto"/>
        <w:jc w:val="both"/>
        <w:rPr>
          <w:color w:val="000000"/>
          <w:sz w:val="22"/>
          <w:szCs w:val="22"/>
        </w:rPr>
      </w:pPr>
      <w:r w:rsidRPr="00A932DE">
        <w:rPr>
          <w:color w:val="000000"/>
          <w:sz w:val="22"/>
          <w:szCs w:val="22"/>
        </w:rPr>
        <w:t xml:space="preserve">SLC8A1: </w:t>
      </w:r>
      <w:r>
        <w:rPr>
          <w:color w:val="000000"/>
          <w:sz w:val="22"/>
          <w:szCs w:val="22"/>
        </w:rPr>
        <w:t>P</w:t>
      </w:r>
      <w:r w:rsidRPr="00A932DE">
        <w:rPr>
          <w:color w:val="000000"/>
          <w:sz w:val="22"/>
          <w:szCs w:val="22"/>
        </w:rPr>
        <w:t>ortador de soluto familia 8 miembro A1</w:t>
      </w:r>
    </w:p>
    <w:p w14:paraId="57D37459" w14:textId="77777777" w:rsidR="00F14CF3" w:rsidRPr="00A932DE" w:rsidRDefault="00F14CF3" w:rsidP="00F14CF3">
      <w:pPr>
        <w:spacing w:line="360" w:lineRule="auto"/>
        <w:jc w:val="both"/>
        <w:rPr>
          <w:b/>
          <w:bCs/>
          <w:color w:val="000000"/>
          <w:sz w:val="22"/>
          <w:szCs w:val="22"/>
        </w:rPr>
      </w:pPr>
      <w:r w:rsidRPr="00A932DE">
        <w:rPr>
          <w:color w:val="000000"/>
          <w:sz w:val="22"/>
          <w:szCs w:val="22"/>
        </w:rPr>
        <w:t>ACSL5</w:t>
      </w:r>
      <w:r>
        <w:rPr>
          <w:color w:val="000000"/>
          <w:sz w:val="22"/>
          <w:szCs w:val="22"/>
        </w:rPr>
        <w:t xml:space="preserve">: </w:t>
      </w:r>
      <w:proofErr w:type="spellStart"/>
      <w:r w:rsidRPr="00A932DE">
        <w:rPr>
          <w:color w:val="000000"/>
          <w:sz w:val="22"/>
          <w:szCs w:val="22"/>
        </w:rPr>
        <w:t>Acil-CoA</w:t>
      </w:r>
      <w:proofErr w:type="spellEnd"/>
      <w:r w:rsidRPr="00A932DE">
        <w:rPr>
          <w:color w:val="000000"/>
          <w:sz w:val="22"/>
          <w:szCs w:val="22"/>
        </w:rPr>
        <w:t xml:space="preserve"> sintetasa de cadena larga miembro 5</w:t>
      </w:r>
    </w:p>
    <w:p w14:paraId="66236B3F" w14:textId="77777777" w:rsidR="00F14CF3" w:rsidRPr="00A932DE" w:rsidRDefault="00F14CF3" w:rsidP="00F14CF3">
      <w:pPr>
        <w:spacing w:line="360" w:lineRule="auto"/>
        <w:jc w:val="both"/>
        <w:rPr>
          <w:b/>
          <w:bCs/>
          <w:color w:val="000000"/>
          <w:sz w:val="22"/>
          <w:szCs w:val="22"/>
        </w:rPr>
      </w:pPr>
      <w:r w:rsidRPr="00A932DE">
        <w:rPr>
          <w:color w:val="000000"/>
          <w:sz w:val="22"/>
          <w:szCs w:val="22"/>
        </w:rPr>
        <w:t>FASN: Ácido graso sintasa</w:t>
      </w:r>
    </w:p>
    <w:p w14:paraId="77D645D2" w14:textId="77777777" w:rsidR="00F14CF3" w:rsidRPr="00A932DE" w:rsidRDefault="00F14CF3" w:rsidP="00F14CF3">
      <w:pPr>
        <w:spacing w:line="360" w:lineRule="auto"/>
        <w:jc w:val="both"/>
        <w:rPr>
          <w:b/>
          <w:bCs/>
          <w:color w:val="000000"/>
          <w:sz w:val="22"/>
          <w:szCs w:val="22"/>
        </w:rPr>
      </w:pPr>
      <w:r w:rsidRPr="00A932DE">
        <w:rPr>
          <w:color w:val="000000"/>
          <w:sz w:val="22"/>
          <w:szCs w:val="22"/>
        </w:rPr>
        <w:t xml:space="preserve">CPT1C: </w:t>
      </w:r>
      <w:r>
        <w:rPr>
          <w:color w:val="000000"/>
          <w:sz w:val="22"/>
          <w:szCs w:val="22"/>
        </w:rPr>
        <w:t>C</w:t>
      </w:r>
      <w:r w:rsidRPr="00A932DE">
        <w:rPr>
          <w:color w:val="000000"/>
          <w:sz w:val="22"/>
          <w:szCs w:val="22"/>
        </w:rPr>
        <w:t xml:space="preserve">arnitina </w:t>
      </w:r>
      <w:proofErr w:type="spellStart"/>
      <w:r w:rsidRPr="00A932DE">
        <w:rPr>
          <w:color w:val="000000"/>
          <w:sz w:val="22"/>
          <w:szCs w:val="22"/>
        </w:rPr>
        <w:t>palmitoiltransferasa</w:t>
      </w:r>
      <w:proofErr w:type="spellEnd"/>
      <w:r w:rsidRPr="00A932DE">
        <w:rPr>
          <w:color w:val="000000"/>
          <w:sz w:val="22"/>
          <w:szCs w:val="22"/>
        </w:rPr>
        <w:t xml:space="preserve"> 1C</w:t>
      </w:r>
    </w:p>
    <w:p w14:paraId="724185BE" w14:textId="77777777" w:rsidR="00F14CF3" w:rsidRPr="00A932DE" w:rsidRDefault="00F14CF3" w:rsidP="00F14CF3">
      <w:pPr>
        <w:spacing w:line="360" w:lineRule="auto"/>
        <w:jc w:val="both"/>
        <w:rPr>
          <w:b/>
          <w:bCs/>
          <w:color w:val="000000"/>
          <w:sz w:val="22"/>
          <w:szCs w:val="22"/>
        </w:rPr>
      </w:pPr>
      <w:r w:rsidRPr="00A932DE">
        <w:rPr>
          <w:color w:val="000000"/>
          <w:sz w:val="22"/>
          <w:szCs w:val="22"/>
        </w:rPr>
        <w:t xml:space="preserve">ACADVL: </w:t>
      </w:r>
      <w:proofErr w:type="spellStart"/>
      <w:r w:rsidRPr="00A932DE">
        <w:rPr>
          <w:color w:val="000000"/>
          <w:sz w:val="22"/>
          <w:szCs w:val="22"/>
        </w:rPr>
        <w:t>Acil-CoA</w:t>
      </w:r>
      <w:proofErr w:type="spellEnd"/>
      <w:r w:rsidRPr="00A932DE">
        <w:rPr>
          <w:color w:val="000000"/>
          <w:sz w:val="22"/>
          <w:szCs w:val="22"/>
        </w:rPr>
        <w:t xml:space="preserve"> deshidrogenasa de cadena muy larga</w:t>
      </w:r>
    </w:p>
    <w:p w14:paraId="56B4BEFC" w14:textId="77777777" w:rsidR="00F14CF3" w:rsidRPr="00A932DE" w:rsidRDefault="00F14CF3" w:rsidP="00F14CF3">
      <w:pPr>
        <w:spacing w:line="360" w:lineRule="auto"/>
        <w:jc w:val="both"/>
        <w:rPr>
          <w:b/>
          <w:bCs/>
          <w:color w:val="000000"/>
          <w:sz w:val="22"/>
          <w:szCs w:val="22"/>
        </w:rPr>
      </w:pPr>
      <w:r w:rsidRPr="00A932DE">
        <w:rPr>
          <w:color w:val="000000"/>
          <w:sz w:val="22"/>
          <w:szCs w:val="22"/>
        </w:rPr>
        <w:t>GNG13: Subunidad de proteína G gamma 13</w:t>
      </w:r>
    </w:p>
    <w:p w14:paraId="6F0FB837" w14:textId="77777777" w:rsidR="00F14CF3" w:rsidRPr="00A932DE" w:rsidRDefault="00F14CF3" w:rsidP="00F14CF3">
      <w:pPr>
        <w:spacing w:line="360" w:lineRule="auto"/>
        <w:jc w:val="both"/>
        <w:rPr>
          <w:b/>
          <w:bCs/>
          <w:color w:val="000000"/>
          <w:sz w:val="22"/>
          <w:szCs w:val="22"/>
        </w:rPr>
      </w:pPr>
      <w:r w:rsidRPr="00A932DE">
        <w:rPr>
          <w:color w:val="000000"/>
          <w:sz w:val="22"/>
          <w:szCs w:val="22"/>
        </w:rPr>
        <w:t>CACNA1G: Subunidad de canal dependiente de voltaje de calcio alfa1 G</w:t>
      </w:r>
    </w:p>
    <w:p w14:paraId="491AFAAF" w14:textId="77777777" w:rsidR="00F14CF3" w:rsidRPr="009364F4" w:rsidRDefault="00F14CF3" w:rsidP="00F14CF3">
      <w:pPr>
        <w:spacing w:line="360" w:lineRule="auto"/>
        <w:jc w:val="both"/>
        <w:rPr>
          <w:b/>
          <w:bCs/>
          <w:color w:val="000000"/>
          <w:sz w:val="22"/>
          <w:szCs w:val="22"/>
        </w:rPr>
      </w:pPr>
      <w:r w:rsidRPr="009364F4">
        <w:rPr>
          <w:color w:val="000000"/>
          <w:sz w:val="22"/>
          <w:szCs w:val="22"/>
        </w:rPr>
        <w:t>ADCY5: Adenilato ciclasa 5</w:t>
      </w:r>
    </w:p>
    <w:p w14:paraId="2B0FEA36" w14:textId="77777777" w:rsidR="00F14CF3" w:rsidRPr="009364F4" w:rsidRDefault="00F14CF3" w:rsidP="00F14CF3">
      <w:pPr>
        <w:spacing w:line="360" w:lineRule="auto"/>
        <w:jc w:val="both"/>
        <w:rPr>
          <w:b/>
          <w:bCs/>
          <w:color w:val="000000"/>
          <w:sz w:val="22"/>
          <w:szCs w:val="22"/>
        </w:rPr>
      </w:pPr>
      <w:r w:rsidRPr="009364F4">
        <w:rPr>
          <w:color w:val="000000"/>
          <w:sz w:val="22"/>
          <w:szCs w:val="22"/>
        </w:rPr>
        <w:t>RASD1: Dexametasona relacionada con ras inducida 1</w:t>
      </w:r>
    </w:p>
    <w:p w14:paraId="1C98DCE8" w14:textId="77777777" w:rsidR="00F14CF3" w:rsidRPr="009364F4" w:rsidRDefault="00F14CF3" w:rsidP="00F14CF3">
      <w:pPr>
        <w:spacing w:line="360" w:lineRule="auto"/>
        <w:jc w:val="both"/>
        <w:rPr>
          <w:b/>
          <w:bCs/>
          <w:color w:val="000000"/>
          <w:sz w:val="22"/>
          <w:szCs w:val="22"/>
        </w:rPr>
      </w:pPr>
      <w:r w:rsidRPr="009364F4">
        <w:rPr>
          <w:color w:val="000000"/>
          <w:sz w:val="22"/>
          <w:szCs w:val="22"/>
        </w:rPr>
        <w:t>GNG7: Proteína G subunidad gamma 7</w:t>
      </w:r>
    </w:p>
    <w:p w14:paraId="2F5F681B" w14:textId="77777777" w:rsidR="00F14CF3" w:rsidRPr="009364F4" w:rsidRDefault="00F14CF3" w:rsidP="00F14CF3">
      <w:pPr>
        <w:spacing w:line="360" w:lineRule="auto"/>
        <w:jc w:val="both"/>
        <w:rPr>
          <w:b/>
          <w:bCs/>
          <w:sz w:val="22"/>
          <w:szCs w:val="22"/>
        </w:rPr>
      </w:pPr>
      <w:r w:rsidRPr="009364F4">
        <w:rPr>
          <w:color w:val="000000"/>
          <w:sz w:val="22"/>
          <w:szCs w:val="22"/>
        </w:rPr>
        <w:t>CACNA1H:</w:t>
      </w:r>
      <w:r w:rsidRPr="009364F4">
        <w:t xml:space="preserve"> </w:t>
      </w:r>
      <w:r>
        <w:rPr>
          <w:color w:val="000000"/>
          <w:sz w:val="22"/>
          <w:szCs w:val="22"/>
        </w:rPr>
        <w:t>S</w:t>
      </w:r>
      <w:r w:rsidRPr="009364F4">
        <w:rPr>
          <w:color w:val="000000"/>
          <w:sz w:val="22"/>
          <w:szCs w:val="22"/>
        </w:rPr>
        <w:t>ubunidad del canal dependiente de voltaje de calcio alfa</w:t>
      </w:r>
      <w:r>
        <w:rPr>
          <w:color w:val="000000"/>
          <w:sz w:val="22"/>
          <w:szCs w:val="22"/>
        </w:rPr>
        <w:t xml:space="preserve"> </w:t>
      </w:r>
      <w:r w:rsidRPr="009364F4">
        <w:rPr>
          <w:color w:val="000000"/>
          <w:sz w:val="22"/>
          <w:szCs w:val="22"/>
        </w:rPr>
        <w:t>1 H</w:t>
      </w:r>
    </w:p>
    <w:p w14:paraId="32EBC137" w14:textId="77777777" w:rsidR="0013600A" w:rsidRPr="0013600A" w:rsidRDefault="0013600A" w:rsidP="00424195">
      <w:pPr>
        <w:spacing w:line="360" w:lineRule="auto"/>
        <w:jc w:val="both"/>
        <w:rPr>
          <w:b/>
          <w:bCs/>
        </w:rPr>
      </w:pPr>
    </w:p>
    <w:p w14:paraId="327EA0A6" w14:textId="13E09EDB" w:rsidR="005C1A52" w:rsidRPr="0013600A" w:rsidRDefault="005C1A52" w:rsidP="00424195">
      <w:pPr>
        <w:spacing w:line="360" w:lineRule="auto"/>
        <w:jc w:val="both"/>
        <w:rPr>
          <w:b/>
          <w:bCs/>
        </w:rPr>
      </w:pPr>
    </w:p>
    <w:p w14:paraId="2B3AF35A" w14:textId="0F969B97" w:rsidR="005C1A52" w:rsidRPr="0013600A" w:rsidRDefault="005C1A52" w:rsidP="00424195">
      <w:pPr>
        <w:spacing w:line="360" w:lineRule="auto"/>
        <w:jc w:val="both"/>
        <w:rPr>
          <w:b/>
          <w:bCs/>
        </w:rPr>
      </w:pPr>
    </w:p>
    <w:p w14:paraId="1FDBA5CE" w14:textId="4874A148" w:rsidR="005C1A52" w:rsidRPr="0013600A" w:rsidRDefault="005C1A52" w:rsidP="00424195">
      <w:pPr>
        <w:spacing w:line="360" w:lineRule="auto"/>
        <w:jc w:val="both"/>
        <w:rPr>
          <w:b/>
          <w:bCs/>
        </w:rPr>
      </w:pPr>
    </w:p>
    <w:bookmarkEnd w:id="0"/>
    <w:p w14:paraId="14CD3493" w14:textId="77777777" w:rsidR="005C1A52" w:rsidRPr="0013600A" w:rsidRDefault="005C1A52" w:rsidP="00424195">
      <w:pPr>
        <w:spacing w:line="360" w:lineRule="auto"/>
        <w:jc w:val="both"/>
        <w:rPr>
          <w:b/>
          <w:bCs/>
        </w:rPr>
      </w:pPr>
    </w:p>
    <w:sectPr w:rsidR="005C1A52" w:rsidRPr="0013600A" w:rsidSect="0088408D">
      <w:pgSz w:w="9980" w:h="14180"/>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juan" w:date="2019-07-07T13:45:00Z" w:initials="j">
    <w:p w14:paraId="7B25FBAF" w14:textId="7B35657A" w:rsidR="00D84440" w:rsidRDefault="00D84440">
      <w:pPr>
        <w:pStyle w:val="Textocomentario"/>
      </w:pPr>
      <w:r>
        <w:rPr>
          <w:rStyle w:val="Refdecomentario"/>
        </w:rPr>
        <w:annotationRef/>
      </w:r>
    </w:p>
  </w:comment>
  <w:comment w:id="2" w:author="juan" w:date="2019-07-07T13:44:00Z" w:initials="j">
    <w:p w14:paraId="20DAAD53" w14:textId="0EE7D0F0" w:rsidR="00D84440" w:rsidRDefault="00D84440">
      <w:pPr>
        <w:pStyle w:val="Textocomentario"/>
      </w:pPr>
      <w:r>
        <w:rPr>
          <w:rStyle w:val="Refdecomentario"/>
        </w:rPr>
        <w:annotationRef/>
      </w:r>
      <w:r>
        <w:t xml:space="preserve">Revisar los </w:t>
      </w:r>
      <w:proofErr w:type="spellStart"/>
      <w:r>
        <w:t>numeros</w:t>
      </w:r>
      <w:proofErr w:type="spellEnd"/>
    </w:p>
  </w:comment>
  <w:comment w:id="1" w:author="juan" w:date="2019-07-07T13:44:00Z" w:initials="j">
    <w:p w14:paraId="6FFF0151" w14:textId="24E2837A" w:rsidR="00D84440" w:rsidRDefault="00D84440">
      <w:pPr>
        <w:pStyle w:val="Textocomentario"/>
      </w:pPr>
      <w:r>
        <w:rPr>
          <w:rStyle w:val="Refdecomentario"/>
        </w:rPr>
        <w:annotationRef/>
      </w:r>
    </w:p>
  </w:comment>
  <w:comment w:id="10" w:author="juan" w:date="2019-07-07T13:47:00Z" w:initials="j">
    <w:p w14:paraId="4B85A420" w14:textId="12407891" w:rsidR="00D84440" w:rsidRDefault="00D84440">
      <w:pPr>
        <w:pStyle w:val="Textocomentario"/>
      </w:pPr>
      <w:r>
        <w:rPr>
          <w:rStyle w:val="Refdecomentario"/>
        </w:rPr>
        <w:annotationRef/>
      </w:r>
      <w:r>
        <w:t>quitar</w:t>
      </w:r>
    </w:p>
  </w:comment>
  <w:comment w:id="11" w:author="juan" w:date="2019-07-07T13:48:00Z" w:initials="j">
    <w:p w14:paraId="4E5E1789" w14:textId="59A99FD4" w:rsidR="00D84440" w:rsidRDefault="00D84440">
      <w:pPr>
        <w:pStyle w:val="Textocomentario"/>
      </w:pPr>
      <w:r>
        <w:rPr>
          <w:rStyle w:val="Refdecomentario"/>
        </w:rPr>
        <w:annotationRef/>
      </w:r>
      <w:r>
        <w:t xml:space="preserve">pon </w:t>
      </w:r>
      <w:proofErr w:type="spellStart"/>
      <w:r>
        <w:t>etc</w:t>
      </w:r>
      <w:proofErr w:type="spellEnd"/>
    </w:p>
  </w:comment>
  <w:comment w:id="12" w:author="juan" w:date="2019-07-07T13:48:00Z" w:initials="j">
    <w:p w14:paraId="5B656C6B" w14:textId="5CFD2DFE" w:rsidR="00D84440" w:rsidRDefault="00D84440">
      <w:pPr>
        <w:pStyle w:val="Textocomentario"/>
      </w:pPr>
      <w:r>
        <w:rPr>
          <w:rStyle w:val="Refdecomentario"/>
        </w:rPr>
        <w:annotationRef/>
      </w:r>
    </w:p>
  </w:comment>
  <w:comment w:id="14" w:author="juan" w:date="2019-07-07T13:49:00Z" w:initials="j">
    <w:p w14:paraId="77DA6367" w14:textId="338CF78F" w:rsidR="00D84440" w:rsidRDefault="00D84440">
      <w:pPr>
        <w:pStyle w:val="Textocomentario"/>
      </w:pPr>
      <w:r>
        <w:rPr>
          <w:rStyle w:val="Refdecomentario"/>
        </w:rPr>
        <w:annotationRef/>
      </w:r>
      <w:r>
        <w:t>quitar espacio</w:t>
      </w:r>
    </w:p>
  </w:comment>
  <w:comment w:id="15" w:author="Elisa Sánchez" w:date="2019-07-04T20:55:00Z" w:initials="ES">
    <w:p w14:paraId="52AEF201" w14:textId="20AED08F" w:rsidR="00D84440" w:rsidRDefault="00D84440">
      <w:pPr>
        <w:pStyle w:val="Textocomentario"/>
      </w:pPr>
      <w:r>
        <w:rPr>
          <w:rStyle w:val="Refdecomentario"/>
        </w:rPr>
        <w:annotationRef/>
      </w:r>
      <w:r>
        <w:t>He añadido estas frases para incluir alguna de las limitaciones y las estrategias que se crean para paliarlas. Te lo indico porque si no lo ves bien o crees que no encaja mucho, lo quito y ya esta.</w:t>
      </w:r>
    </w:p>
  </w:comment>
  <w:comment w:id="16" w:author="juan" w:date="2019-07-07T13:49:00Z" w:initials="j">
    <w:p w14:paraId="74F0B17C" w14:textId="4698EC2C" w:rsidR="00D84440" w:rsidRDefault="00D84440">
      <w:pPr>
        <w:pStyle w:val="Textocomentario"/>
      </w:pPr>
      <w:r>
        <w:rPr>
          <w:rStyle w:val="Refdecomentario"/>
        </w:rPr>
        <w:annotationRef/>
      </w:r>
      <w:r>
        <w:t>repasar</w:t>
      </w:r>
    </w:p>
  </w:comment>
  <w:comment w:id="17" w:author="juan" w:date="2019-07-07T13:49:00Z" w:initials="j">
    <w:p w14:paraId="5C2E6881" w14:textId="607EA0EE" w:rsidR="00D84440" w:rsidRDefault="00D84440">
      <w:pPr>
        <w:pStyle w:val="Textocomentario"/>
      </w:pPr>
      <w:r>
        <w:rPr>
          <w:rStyle w:val="Refdecomentario"/>
        </w:rPr>
        <w:annotationRef/>
      </w:r>
      <w:r>
        <w:t>espacio</w:t>
      </w:r>
    </w:p>
  </w:comment>
  <w:comment w:id="26" w:author="juan" w:date="2019-07-07T13:51:00Z" w:initials="j">
    <w:p w14:paraId="73A9256E" w14:textId="469B95B0" w:rsidR="00D84440" w:rsidRDefault="00D84440">
      <w:pPr>
        <w:pStyle w:val="Textocomentario"/>
      </w:pPr>
      <w:r>
        <w:rPr>
          <w:rStyle w:val="Refdecomentario"/>
        </w:rPr>
        <w:annotationRef/>
      </w:r>
      <w:r>
        <w:t>cambia esta palabra</w:t>
      </w:r>
    </w:p>
  </w:comment>
  <w:comment w:id="34" w:author="juan" w:date="2019-07-07T13:56:00Z" w:initials="j">
    <w:p w14:paraId="40D0E25B" w14:textId="47914775" w:rsidR="00D84440" w:rsidRDefault="00D84440">
      <w:pPr>
        <w:pStyle w:val="Textocomentario"/>
      </w:pPr>
      <w:r>
        <w:rPr>
          <w:rStyle w:val="Refdecomentario"/>
        </w:rPr>
        <w:annotationRef/>
      </w:r>
      <w:r>
        <w:t xml:space="preserve">poner referencia borras, </w:t>
      </w:r>
      <w:proofErr w:type="spellStart"/>
      <w:r>
        <w:t>gambini</w:t>
      </w:r>
      <w:proofErr w:type="spellEnd"/>
    </w:p>
  </w:comment>
  <w:comment w:id="36" w:author="juan" w:date="2019-07-07T13:57:00Z" w:initials="j">
    <w:p w14:paraId="53918763" w14:textId="38EFC49F" w:rsidR="00D84440" w:rsidRDefault="00D84440">
      <w:pPr>
        <w:pStyle w:val="Textocomentario"/>
      </w:pPr>
      <w:r>
        <w:rPr>
          <w:rStyle w:val="Refdecomentario"/>
        </w:rPr>
        <w:annotationRef/>
      </w:r>
      <w:r>
        <w:t>fuera</w:t>
      </w:r>
    </w:p>
  </w:comment>
  <w:comment w:id="37" w:author="juan" w:date="2019-07-07T13:58:00Z" w:initials="j">
    <w:p w14:paraId="6156D2FD" w14:textId="2C2C86D8" w:rsidR="00D84440" w:rsidRDefault="00D84440">
      <w:pPr>
        <w:pStyle w:val="Textocomentario"/>
      </w:pPr>
      <w:r>
        <w:rPr>
          <w:rStyle w:val="Refdecomentario"/>
        </w:rPr>
        <w:annotationRef/>
      </w:r>
      <w:r>
        <w:t>fuera</w:t>
      </w:r>
    </w:p>
  </w:comment>
  <w:comment w:id="38" w:author="juan" w:date="2019-07-07T13:58:00Z" w:initials="j">
    <w:p w14:paraId="433DD885" w14:textId="41AFDDAC" w:rsidR="00D84440" w:rsidRDefault="00D84440">
      <w:pPr>
        <w:pStyle w:val="Textocomentario"/>
      </w:pPr>
      <w:r>
        <w:rPr>
          <w:rStyle w:val="Refdecomentario"/>
        </w:rPr>
        <w:annotationRef/>
      </w:r>
      <w:r>
        <w:t>reescribir</w:t>
      </w:r>
    </w:p>
  </w:comment>
  <w:comment w:id="40" w:author="juan" w:date="2019-07-07T14:06:00Z" w:initials="j">
    <w:p w14:paraId="3F453BE6" w14:textId="6D93B0D6" w:rsidR="00D84440" w:rsidRDefault="00D84440">
      <w:pPr>
        <w:pStyle w:val="Textocomentario"/>
      </w:pPr>
      <w:r>
        <w:rPr>
          <w:rStyle w:val="Refdecomentario"/>
        </w:rPr>
        <w:annotationRef/>
      </w:r>
      <w:r>
        <w:t>dejar un espacio siempre</w:t>
      </w:r>
    </w:p>
  </w:comment>
  <w:comment w:id="43" w:author="juan" w:date="2019-07-07T14:09:00Z" w:initials="j">
    <w:p w14:paraId="6546797E" w14:textId="5BAFBE9F" w:rsidR="00D84440" w:rsidRDefault="00D84440">
      <w:pPr>
        <w:pStyle w:val="Textocomentario"/>
      </w:pPr>
      <w:r>
        <w:rPr>
          <w:rStyle w:val="Refdecomentario"/>
        </w:rPr>
        <w:annotationRef/>
      </w:r>
    </w:p>
  </w:comment>
  <w:comment w:id="44" w:author="juan" w:date="2019-07-07T14:09:00Z" w:initials="j">
    <w:p w14:paraId="0030D087" w14:textId="0BEA972F" w:rsidR="00D84440" w:rsidRDefault="00D84440">
      <w:pPr>
        <w:pStyle w:val="Textocomentario"/>
      </w:pPr>
      <w:r>
        <w:rPr>
          <w:rStyle w:val="Refdecomentario"/>
        </w:rPr>
        <w:annotationRef/>
      </w:r>
      <w:r>
        <w:t xml:space="preserve">pon </w:t>
      </w:r>
      <w:proofErr w:type="spellStart"/>
      <w:r>
        <w:t>etc</w:t>
      </w:r>
      <w:proofErr w:type="spellEnd"/>
    </w:p>
  </w:comment>
  <w:comment w:id="46" w:author="juan" w:date="2019-07-08T11:38:00Z" w:initials="j">
    <w:p w14:paraId="1350A906" w14:textId="1870F538" w:rsidR="00D84440" w:rsidRDefault="00D84440">
      <w:pPr>
        <w:pStyle w:val="Textocomentario"/>
      </w:pPr>
      <w:r>
        <w:rPr>
          <w:rStyle w:val="Refdecomentario"/>
        </w:rPr>
        <w:annotationRef/>
      </w:r>
    </w:p>
  </w:comment>
  <w:comment w:id="50" w:author="juan" w:date="2019-07-08T11:39:00Z" w:initials="j">
    <w:p w14:paraId="2D496A43" w14:textId="5ABA7BD2" w:rsidR="00D84440" w:rsidRDefault="00D84440">
      <w:pPr>
        <w:pStyle w:val="Textocomentario"/>
      </w:pPr>
      <w:r>
        <w:rPr>
          <w:rStyle w:val="Refdecomentario"/>
        </w:rPr>
        <w:annotationRef/>
      </w:r>
      <w:r>
        <w:t>cursiva</w:t>
      </w:r>
    </w:p>
  </w:comment>
  <w:comment w:id="52" w:author="juan" w:date="2019-07-08T11:41:00Z" w:initials="j">
    <w:p w14:paraId="3F2D09F8" w14:textId="4DDBCCEE" w:rsidR="00D84440" w:rsidRDefault="00D84440">
      <w:pPr>
        <w:pStyle w:val="Textocomentario"/>
      </w:pPr>
      <w:r>
        <w:rPr>
          <w:rStyle w:val="Refdecomentario"/>
        </w:rPr>
        <w:annotationRef/>
      </w:r>
      <w:proofErr w:type="spellStart"/>
      <w:r>
        <w:t>numeros</w:t>
      </w:r>
      <w:proofErr w:type="spellEnd"/>
    </w:p>
  </w:comment>
  <w:comment w:id="94" w:author="juan" w:date="2019-07-08T11:42:00Z" w:initials="j">
    <w:p w14:paraId="423F6DBB" w14:textId="1661763A" w:rsidR="00D84440" w:rsidRDefault="00D84440">
      <w:pPr>
        <w:pStyle w:val="Textocomentario"/>
      </w:pPr>
      <w:r>
        <w:rPr>
          <w:rStyle w:val="Refdecomentario"/>
        </w:rPr>
        <w:annotationRef/>
      </w:r>
    </w:p>
  </w:comment>
  <w:comment w:id="95" w:author="juan" w:date="2019-07-08T12:10:00Z" w:initials="j">
    <w:p w14:paraId="5F4612A4" w14:textId="1E45FF83" w:rsidR="00D84440" w:rsidRDefault="00D84440">
      <w:pPr>
        <w:pStyle w:val="Textocomentario"/>
      </w:pPr>
      <w:r>
        <w:rPr>
          <w:rStyle w:val="Refdecomentario"/>
        </w:rPr>
        <w:annotationRef/>
      </w:r>
    </w:p>
  </w:comment>
  <w:comment w:id="98" w:author="juan" w:date="2019-07-08T12:11:00Z" w:initials="j">
    <w:p w14:paraId="47125BCD" w14:textId="2658915B" w:rsidR="00D84440" w:rsidRDefault="00D84440">
      <w:pPr>
        <w:pStyle w:val="Textocomentario"/>
      </w:pPr>
      <w:r>
        <w:rPr>
          <w:rStyle w:val="Refdecomentario"/>
        </w:rPr>
        <w:annotationRef/>
      </w:r>
    </w:p>
  </w:comment>
  <w:comment w:id="99" w:author="juan" w:date="2019-07-08T12:11:00Z" w:initials="j">
    <w:p w14:paraId="2ECD0748" w14:textId="0A9D29FB" w:rsidR="00D84440" w:rsidRDefault="00D84440">
      <w:pPr>
        <w:pStyle w:val="Textocomentario"/>
      </w:pPr>
      <w:r>
        <w:rPr>
          <w:rStyle w:val="Refdecomentario"/>
        </w:rPr>
        <w:annotationRef/>
      </w:r>
    </w:p>
  </w:comment>
  <w:comment w:id="101" w:author="juan" w:date="2019-07-08T12:12:00Z" w:initials="j">
    <w:p w14:paraId="78A52344" w14:textId="7246E0A2" w:rsidR="00D84440" w:rsidRDefault="00D84440">
      <w:pPr>
        <w:pStyle w:val="Textocomentario"/>
      </w:pPr>
      <w:r>
        <w:rPr>
          <w:rStyle w:val="Refdecomentario"/>
        </w:rPr>
        <w:annotationRef/>
      </w:r>
    </w:p>
  </w:comment>
  <w:comment w:id="102" w:author="juan" w:date="2019-07-08T12:11:00Z" w:initials="j">
    <w:p w14:paraId="6BE24D97" w14:textId="63C78779" w:rsidR="00D84440" w:rsidRDefault="00D84440">
      <w:pPr>
        <w:pStyle w:val="Textocomentario"/>
      </w:pPr>
      <w:r>
        <w:rPr>
          <w:rStyle w:val="Refdecomentario"/>
        </w:rPr>
        <w:annotationRef/>
      </w:r>
    </w:p>
  </w:comment>
  <w:comment w:id="104" w:author="juan" w:date="2019-07-08T12:13:00Z" w:initials="j">
    <w:p w14:paraId="2424ADA6" w14:textId="75D56F4C" w:rsidR="00D84440" w:rsidRDefault="00D84440">
      <w:pPr>
        <w:pStyle w:val="Textocomentario"/>
      </w:pPr>
      <w:r>
        <w:rPr>
          <w:rStyle w:val="Refdecomentario"/>
        </w:rPr>
        <w:annotationRef/>
      </w:r>
      <w:r>
        <w:t>Muy bien</w:t>
      </w:r>
    </w:p>
  </w:comment>
  <w:comment w:id="106" w:author="Elisa Sánchez" w:date="2019-07-04T19:40:00Z" w:initials="ES">
    <w:p w14:paraId="7C774B54" w14:textId="22B70D4D" w:rsidR="00D84440" w:rsidRDefault="00D84440">
      <w:pPr>
        <w:pStyle w:val="Textocomentario"/>
      </w:pPr>
      <w:r>
        <w:rPr>
          <w:rStyle w:val="Refdecomentario"/>
        </w:rPr>
        <w:annotationRef/>
      </w:r>
      <w:r>
        <w:t>Tengo que hablar contigo de esto porque en el protocolo viene de otra manera. Entonces debería de ponerlo tal y como viene ahí</w:t>
      </w:r>
    </w:p>
  </w:comment>
  <w:comment w:id="107" w:author="juan" w:date="2019-07-08T12:14:00Z" w:initials="j">
    <w:p w14:paraId="181BADE6" w14:textId="60D9C6F4" w:rsidR="00D84440" w:rsidRDefault="00D84440">
      <w:pPr>
        <w:pStyle w:val="Textocomentario"/>
      </w:pPr>
      <w:r>
        <w:rPr>
          <w:rStyle w:val="Refdecomentario"/>
        </w:rPr>
        <w:annotationRef/>
      </w:r>
      <w:r>
        <w:t>Si, mejor</w:t>
      </w:r>
    </w:p>
  </w:comment>
  <w:comment w:id="109" w:author="juan" w:date="2019-07-08T12:16:00Z" w:initials="j">
    <w:p w14:paraId="1DB279D3" w14:textId="62F85ECE" w:rsidR="00D84440" w:rsidRDefault="00D84440">
      <w:pPr>
        <w:pStyle w:val="Textocomentario"/>
      </w:pPr>
      <w:r>
        <w:rPr>
          <w:rStyle w:val="Refdecomentario"/>
        </w:rPr>
        <w:annotationRef/>
      </w:r>
    </w:p>
  </w:comment>
  <w:comment w:id="111" w:author="juan" w:date="2019-07-08T12:21:00Z" w:initials="j">
    <w:p w14:paraId="3016F7D2" w14:textId="1A1C247F" w:rsidR="00D84440" w:rsidRDefault="00D84440">
      <w:pPr>
        <w:pStyle w:val="Textocomentario"/>
      </w:pPr>
      <w:r>
        <w:rPr>
          <w:rStyle w:val="Refdecomentario"/>
        </w:rPr>
        <w:annotationRef/>
      </w:r>
      <w:r>
        <w:t>(</w:t>
      </w:r>
      <w:proofErr w:type="spellStart"/>
      <w:r>
        <w:t>endcrino</w:t>
      </w:r>
      <w:proofErr w:type="spellEnd"/>
      <w:r>
        <w:t>)o</w:t>
      </w:r>
    </w:p>
  </w:comment>
  <w:comment w:id="112" w:author="juan" w:date="2019-07-08T12:22:00Z" w:initials="j">
    <w:p w14:paraId="44B0D48F" w14:textId="7EB2D20B" w:rsidR="00D84440" w:rsidRDefault="00D84440">
      <w:pPr>
        <w:pStyle w:val="Textocomentario"/>
      </w:pPr>
      <w:r>
        <w:rPr>
          <w:rStyle w:val="Refdecomentario"/>
        </w:rPr>
        <w:annotationRef/>
      </w:r>
      <w:proofErr w:type="gramStart"/>
      <w:r>
        <w:t>Solo estos cambios?</w:t>
      </w:r>
      <w:proofErr w:type="gramEnd"/>
    </w:p>
  </w:comment>
  <w:comment w:id="114" w:author="juan" w:date="2019-07-08T12:46:00Z" w:initials="j">
    <w:p w14:paraId="11A779A9" w14:textId="60F30948" w:rsidR="00D84440" w:rsidRDefault="00D84440">
      <w:pPr>
        <w:pStyle w:val="Textocomentario"/>
      </w:pPr>
      <w:r>
        <w:rPr>
          <w:rStyle w:val="Refdecomentario"/>
        </w:rPr>
        <w:annotationRef/>
      </w:r>
    </w:p>
  </w:comment>
  <w:comment w:id="115" w:author="juan" w:date="2019-07-08T12:46:00Z" w:initials="j">
    <w:p w14:paraId="7C0FA20D" w14:textId="7EC8B9F7" w:rsidR="00D84440" w:rsidRDefault="00D84440">
      <w:pPr>
        <w:pStyle w:val="Textocomentario"/>
      </w:pPr>
      <w:r>
        <w:rPr>
          <w:rStyle w:val="Refdecomentario"/>
        </w:rPr>
        <w:annotationRef/>
      </w:r>
      <w:bookmarkStart w:id="116" w:name="_GoBack"/>
      <w:bookmarkEnd w:id="116"/>
    </w:p>
  </w:comment>
  <w:comment w:id="162" w:author="Elisa Sánchez" w:date="2019-07-03T16:15:00Z" w:initials="ES">
    <w:p w14:paraId="7A2993A5" w14:textId="77777777" w:rsidR="00D84440" w:rsidRDefault="00D84440" w:rsidP="00F14CF3">
      <w:pPr>
        <w:pStyle w:val="Textocomentario"/>
      </w:pPr>
      <w:r>
        <w:rPr>
          <w:rStyle w:val="Refdecomentario"/>
        </w:rPr>
        <w:annotationRef/>
      </w:r>
      <w:r>
        <w:t>Lo he dejado en inglés porque no tiene sentido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B25FBAF" w15:done="0"/>
  <w15:commentEx w15:paraId="20DAAD53" w15:done="0"/>
  <w15:commentEx w15:paraId="6FFF0151" w15:done="0"/>
  <w15:commentEx w15:paraId="4B85A420" w15:done="0"/>
  <w15:commentEx w15:paraId="4E5E1789" w15:done="0"/>
  <w15:commentEx w15:paraId="5B656C6B" w15:paraIdParent="4E5E1789" w15:done="0"/>
  <w15:commentEx w15:paraId="77DA6367" w15:done="0"/>
  <w15:commentEx w15:paraId="52AEF201" w15:done="0"/>
  <w15:commentEx w15:paraId="74F0B17C" w15:done="0"/>
  <w15:commentEx w15:paraId="5C2E6881" w15:done="0"/>
  <w15:commentEx w15:paraId="73A9256E" w15:done="0"/>
  <w15:commentEx w15:paraId="40D0E25B" w15:done="0"/>
  <w15:commentEx w15:paraId="53918763" w15:done="0"/>
  <w15:commentEx w15:paraId="6156D2FD" w15:done="0"/>
  <w15:commentEx w15:paraId="433DD885" w15:done="0"/>
  <w15:commentEx w15:paraId="3F453BE6" w15:done="0"/>
  <w15:commentEx w15:paraId="6546797E" w15:done="0"/>
  <w15:commentEx w15:paraId="0030D087" w15:paraIdParent="6546797E" w15:done="0"/>
  <w15:commentEx w15:paraId="1350A906" w15:done="0"/>
  <w15:commentEx w15:paraId="2D496A43" w15:done="0"/>
  <w15:commentEx w15:paraId="3F2D09F8" w15:done="0"/>
  <w15:commentEx w15:paraId="423F6DBB" w15:done="0"/>
  <w15:commentEx w15:paraId="5F4612A4" w15:done="0"/>
  <w15:commentEx w15:paraId="47125BCD" w15:done="0"/>
  <w15:commentEx w15:paraId="2ECD0748" w15:done="0"/>
  <w15:commentEx w15:paraId="78A52344" w15:done="0"/>
  <w15:commentEx w15:paraId="6BE24D97" w15:done="0"/>
  <w15:commentEx w15:paraId="2424ADA6" w15:done="0"/>
  <w15:commentEx w15:paraId="7C774B54" w15:done="0"/>
  <w15:commentEx w15:paraId="181BADE6" w15:paraIdParent="7C774B54" w15:done="0"/>
  <w15:commentEx w15:paraId="1DB279D3" w15:done="0"/>
  <w15:commentEx w15:paraId="3016F7D2" w15:done="0"/>
  <w15:commentEx w15:paraId="44B0D48F" w15:done="0"/>
  <w15:commentEx w15:paraId="11A779A9" w15:done="0"/>
  <w15:commentEx w15:paraId="7C0FA20D" w15:done="0"/>
  <w15:commentEx w15:paraId="7A2993A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B25FBAF" w16cid:durableId="20CC75F9"/>
  <w16cid:commentId w16cid:paraId="20DAAD53" w16cid:durableId="20CC75D9"/>
  <w16cid:commentId w16cid:paraId="6FFF0151" w16cid:durableId="20CC75D0"/>
  <w16cid:commentId w16cid:paraId="4B85A420" w16cid:durableId="20CC766C"/>
  <w16cid:commentId w16cid:paraId="4E5E1789" w16cid:durableId="20CC7697"/>
  <w16cid:commentId w16cid:paraId="5B656C6B" w16cid:durableId="20CC769E"/>
  <w16cid:commentId w16cid:paraId="77DA6367" w16cid:durableId="20CC76CE"/>
  <w16cid:commentId w16cid:paraId="52AEF201" w16cid:durableId="20C8E637"/>
  <w16cid:commentId w16cid:paraId="74F0B17C" w16cid:durableId="20CC7706"/>
  <w16cid:commentId w16cid:paraId="5C2E6881" w16cid:durableId="20CC76F9"/>
  <w16cid:commentId w16cid:paraId="73A9256E" w16cid:durableId="20CC7758"/>
  <w16cid:commentId w16cid:paraId="40D0E25B" w16cid:durableId="20CC787E"/>
  <w16cid:commentId w16cid:paraId="53918763" w16cid:durableId="20CC78E0"/>
  <w16cid:commentId w16cid:paraId="6156D2FD" w16cid:durableId="20CC78F3"/>
  <w16cid:commentId w16cid:paraId="433DD885" w16cid:durableId="20CC7912"/>
  <w16cid:commentId w16cid:paraId="3F453BE6" w16cid:durableId="20CC7ADD"/>
  <w16cid:commentId w16cid:paraId="6546797E" w16cid:durableId="20CC7BB7"/>
  <w16cid:commentId w16cid:paraId="0030D087" w16cid:durableId="20CC7BB8"/>
  <w16cid:commentId w16cid:paraId="1350A906" w16cid:durableId="20CDA9D2"/>
  <w16cid:commentId w16cid:paraId="2D496A43" w16cid:durableId="20CDA9FB"/>
  <w16cid:commentId w16cid:paraId="3F2D09F8" w16cid:durableId="20CDAA58"/>
  <w16cid:commentId w16cid:paraId="423F6DBB" w16cid:durableId="20CDAA94"/>
  <w16cid:commentId w16cid:paraId="5F4612A4" w16cid:durableId="20CDB140"/>
  <w16cid:commentId w16cid:paraId="47125BCD" w16cid:durableId="20CDB156"/>
  <w16cid:commentId w16cid:paraId="2ECD0748" w16cid:durableId="20CDB15F"/>
  <w16cid:commentId w16cid:paraId="78A52344" w16cid:durableId="20CDB193"/>
  <w16cid:commentId w16cid:paraId="6BE24D97" w16cid:durableId="20CDB185"/>
  <w16cid:commentId w16cid:paraId="2424ADA6" w16cid:durableId="20CDB1EC"/>
  <w16cid:commentId w16cid:paraId="7C774B54" w16cid:durableId="20C8D4CA"/>
  <w16cid:commentId w16cid:paraId="181BADE6" w16cid:durableId="20CDB215"/>
  <w16cid:commentId w16cid:paraId="1DB279D3" w16cid:durableId="20CDB2B1"/>
  <w16cid:commentId w16cid:paraId="3016F7D2" w16cid:durableId="20CDB3BD"/>
  <w16cid:commentId w16cid:paraId="44B0D48F" w16cid:durableId="20CDB3F0"/>
  <w16cid:commentId w16cid:paraId="11A779A9" w16cid:durableId="20CDB9AD"/>
  <w16cid:commentId w16cid:paraId="7C0FA20D" w16cid:durableId="20CDB9BC"/>
  <w16cid:commentId w16cid:paraId="7A2993A5" w16cid:durableId="20C7531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135CCF" w14:textId="77777777" w:rsidR="00D84440" w:rsidRDefault="00D84440" w:rsidP="00BD391F">
      <w:r>
        <w:separator/>
      </w:r>
    </w:p>
  </w:endnote>
  <w:endnote w:type="continuationSeparator" w:id="0">
    <w:p w14:paraId="264EBAC8" w14:textId="77777777" w:rsidR="00D84440" w:rsidRDefault="00D84440" w:rsidP="00BD39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Garamond">
    <w:panose1 w:val="02020404030301010803"/>
    <w:charset w:val="00"/>
    <w:family w:val="roman"/>
    <w:pitch w:val="variable"/>
    <w:sig w:usb0="00000287" w:usb1="00000000" w:usb2="00000000" w:usb3="00000000" w:csb0="0000009F" w:csb1="00000000"/>
  </w:font>
  <w:font w:name="TimesNewRomanPS">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BEEAE2" w14:textId="77777777" w:rsidR="00D84440" w:rsidRDefault="00D84440" w:rsidP="0072444D">
    <w:pPr>
      <w:pStyle w:val="Piedepgin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41734481"/>
      <w:docPartObj>
        <w:docPartGallery w:val="Page Numbers (Bottom of Page)"/>
        <w:docPartUnique/>
      </w:docPartObj>
    </w:sdtPr>
    <w:sdtContent>
      <w:p w14:paraId="1DE655E2" w14:textId="2CB2D557" w:rsidR="00D84440" w:rsidRDefault="00D84440">
        <w:pPr>
          <w:pStyle w:val="Piedepgina"/>
          <w:jc w:val="right"/>
        </w:pPr>
      </w:p>
    </w:sdtContent>
  </w:sdt>
  <w:p w14:paraId="524F19C5" w14:textId="77777777" w:rsidR="00D84440" w:rsidRDefault="00D8444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086446" w14:textId="77777777" w:rsidR="00D84440" w:rsidRDefault="00D84440">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19197695"/>
      <w:docPartObj>
        <w:docPartGallery w:val="Page Numbers (Bottom of Page)"/>
        <w:docPartUnique/>
      </w:docPartObj>
    </w:sdtPr>
    <w:sdtContent>
      <w:p w14:paraId="5F66DE37" w14:textId="0ED5D3DF" w:rsidR="00D84440" w:rsidRDefault="00D84440">
        <w:pPr>
          <w:pStyle w:val="Piedepgina"/>
        </w:pPr>
        <w:r>
          <w:fldChar w:fldCharType="begin"/>
        </w:r>
        <w:r>
          <w:instrText>PAGE   \* MERGEFORMAT</w:instrText>
        </w:r>
        <w:r>
          <w:fldChar w:fldCharType="separate"/>
        </w:r>
        <w: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279742"/>
      <w:docPartObj>
        <w:docPartGallery w:val="Page Numbers (Bottom of Page)"/>
        <w:docPartUnique/>
      </w:docPartObj>
    </w:sdtPr>
    <w:sdtContent>
      <w:p w14:paraId="7317FAE9" w14:textId="77777777" w:rsidR="00D84440" w:rsidRDefault="00D84440">
        <w:pPr>
          <w:pStyle w:val="Piedepgina"/>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913BDA" w14:textId="77777777" w:rsidR="00D84440" w:rsidRDefault="00D84440" w:rsidP="00BD391F">
      <w:r>
        <w:separator/>
      </w:r>
    </w:p>
  </w:footnote>
  <w:footnote w:type="continuationSeparator" w:id="0">
    <w:p w14:paraId="3F6D8024" w14:textId="77777777" w:rsidR="00D84440" w:rsidRDefault="00D84440" w:rsidP="00BD391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7B6B4E" w14:textId="77777777" w:rsidR="00D84440" w:rsidRDefault="00D84440">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9F74B5" w14:textId="77777777" w:rsidR="00D84440" w:rsidRDefault="00D84440">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7B8FAD" w14:textId="77777777" w:rsidR="00D84440" w:rsidRDefault="00D8444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1B646C"/>
    <w:multiLevelType w:val="hybridMultilevel"/>
    <w:tmpl w:val="B9EAF26C"/>
    <w:lvl w:ilvl="0" w:tplc="040A0019">
      <w:start w:val="1"/>
      <w:numFmt w:val="lowerLetter"/>
      <w:lvlText w:val="%1."/>
      <w:lvlJc w:val="left"/>
      <w:pPr>
        <w:ind w:left="720" w:hanging="360"/>
      </w:pPr>
      <w:rPr>
        <w:rFonts w:hint="default"/>
      </w:r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15:restartNumberingAfterBreak="0">
    <w:nsid w:val="0D73152E"/>
    <w:multiLevelType w:val="multilevel"/>
    <w:tmpl w:val="137CDCB6"/>
    <w:lvl w:ilvl="0">
      <w:start w:val="1"/>
      <w:numFmt w:val="upperRoman"/>
      <w:lvlText w:val="%1."/>
      <w:lvlJc w:val="left"/>
      <w:pPr>
        <w:ind w:left="1800" w:hanging="720"/>
      </w:pPr>
      <w:rPr>
        <w:rFonts w:hint="default"/>
      </w:rPr>
    </w:lvl>
    <w:lvl w:ilvl="1">
      <w:start w:val="1"/>
      <w:numFmt w:val="decimal"/>
      <w:isLgl/>
      <w:lvlText w:val="%1.%2"/>
      <w:lvlJc w:val="left"/>
      <w:pPr>
        <w:ind w:left="1580" w:hanging="50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2" w15:restartNumberingAfterBreak="0">
    <w:nsid w:val="10B21E31"/>
    <w:multiLevelType w:val="multilevel"/>
    <w:tmpl w:val="64EA004E"/>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color w:val="000000" w:themeColor="text1"/>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3" w15:restartNumberingAfterBreak="0">
    <w:nsid w:val="146B7E6D"/>
    <w:multiLevelType w:val="hybridMultilevel"/>
    <w:tmpl w:val="B00A0C28"/>
    <w:lvl w:ilvl="0" w:tplc="F2DC8E48">
      <w:start w:val="1"/>
      <w:numFmt w:val="decimal"/>
      <w:lvlText w:val="%1."/>
      <w:lvlJc w:val="left"/>
      <w:pPr>
        <w:ind w:left="720" w:hanging="360"/>
      </w:pPr>
      <w:rPr>
        <w:rFonts w:hint="default"/>
        <w:color w:val="000000" w:themeColor="text1"/>
        <w:vertAlign w:val="baseline"/>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1B193D63"/>
    <w:multiLevelType w:val="hybridMultilevel"/>
    <w:tmpl w:val="5E8EE676"/>
    <w:lvl w:ilvl="0" w:tplc="040A0001">
      <w:start w:val="1"/>
      <w:numFmt w:val="bullet"/>
      <w:lvlText w:val=""/>
      <w:lvlJc w:val="left"/>
      <w:pPr>
        <w:ind w:left="360" w:hanging="360"/>
      </w:pPr>
      <w:rPr>
        <w:rFonts w:ascii="Symbol" w:hAnsi="Symbol" w:hint="default"/>
      </w:rPr>
    </w:lvl>
    <w:lvl w:ilvl="1" w:tplc="040A0003" w:tentative="1">
      <w:start w:val="1"/>
      <w:numFmt w:val="bullet"/>
      <w:lvlText w:val="o"/>
      <w:lvlJc w:val="left"/>
      <w:pPr>
        <w:ind w:left="1080" w:hanging="360"/>
      </w:pPr>
      <w:rPr>
        <w:rFonts w:ascii="Courier New" w:hAnsi="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5" w15:restartNumberingAfterBreak="0">
    <w:nsid w:val="1CF468FA"/>
    <w:multiLevelType w:val="hybridMultilevel"/>
    <w:tmpl w:val="01D830FC"/>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 w15:restartNumberingAfterBreak="0">
    <w:nsid w:val="2BB869FC"/>
    <w:multiLevelType w:val="hybridMultilevel"/>
    <w:tmpl w:val="5A42167C"/>
    <w:lvl w:ilvl="0" w:tplc="B1047066">
      <w:start w:val="1"/>
      <w:numFmt w:val="decimal"/>
      <w:lvlText w:val="%1."/>
      <w:lvlJc w:val="left"/>
      <w:pPr>
        <w:ind w:left="720" w:hanging="360"/>
      </w:pPr>
      <w:rPr>
        <w:rFonts w:asciiTheme="minorHAnsi" w:hAnsiTheme="minorHAnsi" w:cstheme="minorHAnsi" w:hint="default"/>
      </w:rPr>
    </w:lvl>
    <w:lvl w:ilvl="1" w:tplc="8F5EADDA" w:tentative="1">
      <w:start w:val="1"/>
      <w:numFmt w:val="lowerLetter"/>
      <w:lvlText w:val="%2."/>
      <w:lvlJc w:val="left"/>
      <w:pPr>
        <w:ind w:left="1440" w:hanging="360"/>
      </w:pPr>
    </w:lvl>
    <w:lvl w:ilvl="2" w:tplc="0670352C" w:tentative="1">
      <w:start w:val="1"/>
      <w:numFmt w:val="lowerRoman"/>
      <w:lvlText w:val="%3."/>
      <w:lvlJc w:val="right"/>
      <w:pPr>
        <w:ind w:left="2160" w:hanging="180"/>
      </w:pPr>
    </w:lvl>
    <w:lvl w:ilvl="3" w:tplc="654EC208" w:tentative="1">
      <w:start w:val="1"/>
      <w:numFmt w:val="decimal"/>
      <w:lvlText w:val="%4."/>
      <w:lvlJc w:val="left"/>
      <w:pPr>
        <w:ind w:left="2880" w:hanging="360"/>
      </w:pPr>
    </w:lvl>
    <w:lvl w:ilvl="4" w:tplc="625E2918" w:tentative="1">
      <w:start w:val="1"/>
      <w:numFmt w:val="lowerLetter"/>
      <w:lvlText w:val="%5."/>
      <w:lvlJc w:val="left"/>
      <w:pPr>
        <w:ind w:left="3600" w:hanging="360"/>
      </w:pPr>
    </w:lvl>
    <w:lvl w:ilvl="5" w:tplc="F1D64FBA" w:tentative="1">
      <w:start w:val="1"/>
      <w:numFmt w:val="lowerRoman"/>
      <w:lvlText w:val="%6."/>
      <w:lvlJc w:val="right"/>
      <w:pPr>
        <w:ind w:left="4320" w:hanging="180"/>
      </w:pPr>
    </w:lvl>
    <w:lvl w:ilvl="6" w:tplc="F0C42790" w:tentative="1">
      <w:start w:val="1"/>
      <w:numFmt w:val="decimal"/>
      <w:lvlText w:val="%7."/>
      <w:lvlJc w:val="left"/>
      <w:pPr>
        <w:ind w:left="5040" w:hanging="360"/>
      </w:pPr>
    </w:lvl>
    <w:lvl w:ilvl="7" w:tplc="3632AD5A" w:tentative="1">
      <w:start w:val="1"/>
      <w:numFmt w:val="lowerLetter"/>
      <w:lvlText w:val="%8."/>
      <w:lvlJc w:val="left"/>
      <w:pPr>
        <w:ind w:left="5760" w:hanging="360"/>
      </w:pPr>
    </w:lvl>
    <w:lvl w:ilvl="8" w:tplc="075C9092" w:tentative="1">
      <w:start w:val="1"/>
      <w:numFmt w:val="lowerRoman"/>
      <w:lvlText w:val="%9."/>
      <w:lvlJc w:val="right"/>
      <w:pPr>
        <w:ind w:left="6480" w:hanging="180"/>
      </w:pPr>
    </w:lvl>
  </w:abstractNum>
  <w:abstractNum w:abstractNumId="7" w15:restartNumberingAfterBreak="0">
    <w:nsid w:val="305A2E7E"/>
    <w:multiLevelType w:val="hybridMultilevel"/>
    <w:tmpl w:val="D7AC68E6"/>
    <w:lvl w:ilvl="0" w:tplc="040A0001">
      <w:start w:val="1"/>
      <w:numFmt w:val="bullet"/>
      <w:lvlText w:val=""/>
      <w:lvlJc w:val="left"/>
      <w:pPr>
        <w:ind w:left="1428" w:hanging="360"/>
      </w:pPr>
      <w:rPr>
        <w:rFonts w:ascii="Symbol" w:hAnsi="Symbol" w:hint="default"/>
      </w:rPr>
    </w:lvl>
    <w:lvl w:ilvl="1" w:tplc="040A0003" w:tentative="1">
      <w:start w:val="1"/>
      <w:numFmt w:val="bullet"/>
      <w:lvlText w:val="o"/>
      <w:lvlJc w:val="left"/>
      <w:pPr>
        <w:ind w:left="2148" w:hanging="360"/>
      </w:pPr>
      <w:rPr>
        <w:rFonts w:ascii="Courier New" w:hAnsi="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8" w15:restartNumberingAfterBreak="0">
    <w:nsid w:val="45ED5702"/>
    <w:multiLevelType w:val="multilevel"/>
    <w:tmpl w:val="2B887F0C"/>
    <w:lvl w:ilvl="0">
      <w:start w:val="1"/>
      <w:numFmt w:val="decimal"/>
      <w:pStyle w:val="elisa"/>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9" w15:restartNumberingAfterBreak="0">
    <w:nsid w:val="4869220E"/>
    <w:multiLevelType w:val="hybridMultilevel"/>
    <w:tmpl w:val="2B42D980"/>
    <w:lvl w:ilvl="0" w:tplc="F2DC8E48">
      <w:start w:val="1"/>
      <w:numFmt w:val="decimal"/>
      <w:lvlText w:val="%1."/>
      <w:lvlJc w:val="left"/>
      <w:pPr>
        <w:ind w:left="720" w:hanging="360"/>
      </w:pPr>
      <w:rPr>
        <w:rFonts w:hint="default"/>
        <w:color w:val="000000" w:themeColor="text1"/>
        <w:vertAlign w:val="baseline"/>
      </w:r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 w15:restartNumberingAfterBreak="0">
    <w:nsid w:val="51F85028"/>
    <w:multiLevelType w:val="hybridMultilevel"/>
    <w:tmpl w:val="D4AEB2B8"/>
    <w:lvl w:ilvl="0" w:tplc="6E2CEEE2">
      <w:start w:val="1"/>
      <w:numFmt w:val="decimal"/>
      <w:lvlText w:val="%1."/>
      <w:lvlJc w:val="left"/>
      <w:pPr>
        <w:ind w:left="720" w:hanging="360"/>
      </w:pPr>
      <w:rPr>
        <w:rFonts w:hint="default"/>
        <w:color w:val="000000" w:themeColor="text1"/>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1" w15:restartNumberingAfterBreak="0">
    <w:nsid w:val="559204AE"/>
    <w:multiLevelType w:val="hybridMultilevel"/>
    <w:tmpl w:val="6D76AC54"/>
    <w:lvl w:ilvl="0" w:tplc="040A0011">
      <w:start w:val="1"/>
      <w:numFmt w:val="decimal"/>
      <w:lvlText w:val="%1)"/>
      <w:lvlJc w:val="left"/>
      <w:pPr>
        <w:ind w:left="720" w:hanging="360"/>
      </w:pPr>
      <w:rPr>
        <w:rFonts w:hint="default"/>
        <w:color w:val="000000" w:themeColor="text1"/>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2" w15:restartNumberingAfterBreak="0">
    <w:nsid w:val="60E32DD8"/>
    <w:multiLevelType w:val="hybridMultilevel"/>
    <w:tmpl w:val="462C628C"/>
    <w:lvl w:ilvl="0" w:tplc="040A0017">
      <w:start w:val="1"/>
      <w:numFmt w:val="low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3" w15:restartNumberingAfterBreak="0">
    <w:nsid w:val="7BB521B0"/>
    <w:multiLevelType w:val="hybridMultilevel"/>
    <w:tmpl w:val="2B6AF320"/>
    <w:lvl w:ilvl="0" w:tplc="DC18491E">
      <w:start w:val="1"/>
      <w:numFmt w:val="bullet"/>
      <w:lvlText w:val=""/>
      <w:lvlJc w:val="left"/>
      <w:pPr>
        <w:ind w:left="1080" w:hanging="360"/>
      </w:pPr>
      <w:rPr>
        <w:rFonts w:ascii="Symbol" w:hAnsi="Symbol" w:hint="default"/>
      </w:rPr>
    </w:lvl>
    <w:lvl w:ilvl="1" w:tplc="5C1029E4" w:tentative="1">
      <w:start w:val="1"/>
      <w:numFmt w:val="bullet"/>
      <w:lvlText w:val="o"/>
      <w:lvlJc w:val="left"/>
      <w:pPr>
        <w:ind w:left="1440" w:hanging="360"/>
      </w:pPr>
      <w:rPr>
        <w:rFonts w:ascii="Courier New" w:hAnsi="Courier New" w:cs="Courier New" w:hint="default"/>
      </w:rPr>
    </w:lvl>
    <w:lvl w:ilvl="2" w:tplc="6CF8E95C" w:tentative="1">
      <w:start w:val="1"/>
      <w:numFmt w:val="bullet"/>
      <w:lvlText w:val=""/>
      <w:lvlJc w:val="left"/>
      <w:pPr>
        <w:ind w:left="2160" w:hanging="360"/>
      </w:pPr>
      <w:rPr>
        <w:rFonts w:ascii="Wingdings" w:hAnsi="Wingdings" w:hint="default"/>
      </w:rPr>
    </w:lvl>
    <w:lvl w:ilvl="3" w:tplc="30C8F90A" w:tentative="1">
      <w:start w:val="1"/>
      <w:numFmt w:val="bullet"/>
      <w:lvlText w:val=""/>
      <w:lvlJc w:val="left"/>
      <w:pPr>
        <w:ind w:left="2880" w:hanging="360"/>
      </w:pPr>
      <w:rPr>
        <w:rFonts w:ascii="Symbol" w:hAnsi="Symbol" w:hint="default"/>
      </w:rPr>
    </w:lvl>
    <w:lvl w:ilvl="4" w:tplc="8D903FD8" w:tentative="1">
      <w:start w:val="1"/>
      <w:numFmt w:val="bullet"/>
      <w:lvlText w:val="o"/>
      <w:lvlJc w:val="left"/>
      <w:pPr>
        <w:ind w:left="3600" w:hanging="360"/>
      </w:pPr>
      <w:rPr>
        <w:rFonts w:ascii="Courier New" w:hAnsi="Courier New" w:cs="Courier New" w:hint="default"/>
      </w:rPr>
    </w:lvl>
    <w:lvl w:ilvl="5" w:tplc="C7361EC6" w:tentative="1">
      <w:start w:val="1"/>
      <w:numFmt w:val="bullet"/>
      <w:lvlText w:val=""/>
      <w:lvlJc w:val="left"/>
      <w:pPr>
        <w:ind w:left="4320" w:hanging="360"/>
      </w:pPr>
      <w:rPr>
        <w:rFonts w:ascii="Wingdings" w:hAnsi="Wingdings" w:hint="default"/>
      </w:rPr>
    </w:lvl>
    <w:lvl w:ilvl="6" w:tplc="0F1054D2" w:tentative="1">
      <w:start w:val="1"/>
      <w:numFmt w:val="bullet"/>
      <w:lvlText w:val=""/>
      <w:lvlJc w:val="left"/>
      <w:pPr>
        <w:ind w:left="5040" w:hanging="360"/>
      </w:pPr>
      <w:rPr>
        <w:rFonts w:ascii="Symbol" w:hAnsi="Symbol" w:hint="default"/>
      </w:rPr>
    </w:lvl>
    <w:lvl w:ilvl="7" w:tplc="8BD29866" w:tentative="1">
      <w:start w:val="1"/>
      <w:numFmt w:val="bullet"/>
      <w:lvlText w:val="o"/>
      <w:lvlJc w:val="left"/>
      <w:pPr>
        <w:ind w:left="5760" w:hanging="360"/>
      </w:pPr>
      <w:rPr>
        <w:rFonts w:ascii="Courier New" w:hAnsi="Courier New" w:cs="Courier New" w:hint="default"/>
      </w:rPr>
    </w:lvl>
    <w:lvl w:ilvl="8" w:tplc="1FA8F700" w:tentative="1">
      <w:start w:val="1"/>
      <w:numFmt w:val="bullet"/>
      <w:lvlText w:val=""/>
      <w:lvlJc w:val="left"/>
      <w:pPr>
        <w:ind w:left="6480" w:hanging="360"/>
      </w:pPr>
      <w:rPr>
        <w:rFonts w:ascii="Wingdings" w:hAnsi="Wingdings" w:hint="default"/>
      </w:rPr>
    </w:lvl>
  </w:abstractNum>
  <w:num w:numId="1">
    <w:abstractNumId w:val="8"/>
  </w:num>
  <w:num w:numId="2">
    <w:abstractNumId w:val="12"/>
  </w:num>
  <w:num w:numId="3">
    <w:abstractNumId w:val="13"/>
  </w:num>
  <w:num w:numId="4">
    <w:abstractNumId w:val="3"/>
  </w:num>
  <w:num w:numId="5">
    <w:abstractNumId w:val="9"/>
  </w:num>
  <w:num w:numId="6">
    <w:abstractNumId w:val="11"/>
  </w:num>
  <w:num w:numId="7">
    <w:abstractNumId w:val="4"/>
  </w:num>
  <w:num w:numId="8">
    <w:abstractNumId w:val="6"/>
  </w:num>
  <w:num w:numId="9">
    <w:abstractNumId w:val="1"/>
  </w:num>
  <w:num w:numId="10">
    <w:abstractNumId w:val="8"/>
    <w:lvlOverride w:ilvl="0">
      <w:startOverride w:val="1"/>
    </w:lvlOverride>
  </w:num>
  <w:num w:numId="11">
    <w:abstractNumId w:val="2"/>
  </w:num>
  <w:num w:numId="12">
    <w:abstractNumId w:val="0"/>
  </w:num>
  <w:num w:numId="13">
    <w:abstractNumId w:val="10"/>
  </w:num>
  <w:num w:numId="14">
    <w:abstractNumId w:val="7"/>
  </w:num>
  <w:num w:numId="15">
    <w:abstractNumId w:val="5"/>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uan">
    <w15:presenceInfo w15:providerId="None" w15:userId="juan"/>
  </w15:person>
  <w15:person w15:author="Lucia Gimeno Mallench">
    <w15:presenceInfo w15:providerId="Windows Live" w15:userId="9146f1c68423ccef"/>
  </w15:person>
  <w15:person w15:author="Elisa Sánchez">
    <w15:presenceInfo w15:providerId="Windows Live" w15:userId="1fc8b4c8997f392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oNotDisplayPageBoundaries/>
  <w:displayBackgroundShape/>
  <w:proofState w:spelling="clean" w:grammar="clean"/>
  <w:defaultTabStop w:val="708"/>
  <w:hyphenationZone w:val="425"/>
  <w:evenAndOddHeaders/>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2B68"/>
    <w:rsid w:val="000039F2"/>
    <w:rsid w:val="00032004"/>
    <w:rsid w:val="0003445D"/>
    <w:rsid w:val="00040770"/>
    <w:rsid w:val="0006228E"/>
    <w:rsid w:val="00073769"/>
    <w:rsid w:val="00082B23"/>
    <w:rsid w:val="00092419"/>
    <w:rsid w:val="00095388"/>
    <w:rsid w:val="000C0D9E"/>
    <w:rsid w:val="000D45CE"/>
    <w:rsid w:val="000E5941"/>
    <w:rsid w:val="000E6A76"/>
    <w:rsid w:val="000E73C4"/>
    <w:rsid w:val="000F409F"/>
    <w:rsid w:val="000F4878"/>
    <w:rsid w:val="001001FD"/>
    <w:rsid w:val="00104298"/>
    <w:rsid w:val="00106760"/>
    <w:rsid w:val="00107753"/>
    <w:rsid w:val="00110BD3"/>
    <w:rsid w:val="0011168E"/>
    <w:rsid w:val="00121D4F"/>
    <w:rsid w:val="00122EE2"/>
    <w:rsid w:val="0013600A"/>
    <w:rsid w:val="001410CF"/>
    <w:rsid w:val="00144322"/>
    <w:rsid w:val="00153EBC"/>
    <w:rsid w:val="001640D8"/>
    <w:rsid w:val="001653A7"/>
    <w:rsid w:val="00165B99"/>
    <w:rsid w:val="00165D27"/>
    <w:rsid w:val="001778C8"/>
    <w:rsid w:val="00177F38"/>
    <w:rsid w:val="00182705"/>
    <w:rsid w:val="001828E0"/>
    <w:rsid w:val="0018552C"/>
    <w:rsid w:val="001865B3"/>
    <w:rsid w:val="001954FD"/>
    <w:rsid w:val="001961C0"/>
    <w:rsid w:val="00197A71"/>
    <w:rsid w:val="001A1CA2"/>
    <w:rsid w:val="001A1E42"/>
    <w:rsid w:val="001A5887"/>
    <w:rsid w:val="001A7FB9"/>
    <w:rsid w:val="001B028F"/>
    <w:rsid w:val="001B17CD"/>
    <w:rsid w:val="001B4ED2"/>
    <w:rsid w:val="001C4488"/>
    <w:rsid w:val="001E429A"/>
    <w:rsid w:val="002079E1"/>
    <w:rsid w:val="0021589B"/>
    <w:rsid w:val="00221019"/>
    <w:rsid w:val="00230E83"/>
    <w:rsid w:val="0024138F"/>
    <w:rsid w:val="00242A06"/>
    <w:rsid w:val="00246DEE"/>
    <w:rsid w:val="00250832"/>
    <w:rsid w:val="002529A3"/>
    <w:rsid w:val="00257F1D"/>
    <w:rsid w:val="00262E12"/>
    <w:rsid w:val="00265F95"/>
    <w:rsid w:val="002667A5"/>
    <w:rsid w:val="002715C7"/>
    <w:rsid w:val="002778F3"/>
    <w:rsid w:val="00280F0B"/>
    <w:rsid w:val="002814A2"/>
    <w:rsid w:val="00285357"/>
    <w:rsid w:val="00290FF4"/>
    <w:rsid w:val="002A3641"/>
    <w:rsid w:val="002B09A7"/>
    <w:rsid w:val="002C7C22"/>
    <w:rsid w:val="002D5CD3"/>
    <w:rsid w:val="002E566D"/>
    <w:rsid w:val="002F0044"/>
    <w:rsid w:val="00303321"/>
    <w:rsid w:val="00310FFF"/>
    <w:rsid w:val="00324AD5"/>
    <w:rsid w:val="00327BDD"/>
    <w:rsid w:val="0033144C"/>
    <w:rsid w:val="00331B79"/>
    <w:rsid w:val="00343B6F"/>
    <w:rsid w:val="003554DA"/>
    <w:rsid w:val="00356C99"/>
    <w:rsid w:val="003612CA"/>
    <w:rsid w:val="00370A29"/>
    <w:rsid w:val="003745C3"/>
    <w:rsid w:val="003978F8"/>
    <w:rsid w:val="003A732B"/>
    <w:rsid w:val="003A7EDC"/>
    <w:rsid w:val="003B2419"/>
    <w:rsid w:val="003C475F"/>
    <w:rsid w:val="003C572B"/>
    <w:rsid w:val="003D4192"/>
    <w:rsid w:val="003D485A"/>
    <w:rsid w:val="003E7C37"/>
    <w:rsid w:val="004048BF"/>
    <w:rsid w:val="00405269"/>
    <w:rsid w:val="004069BD"/>
    <w:rsid w:val="0041225F"/>
    <w:rsid w:val="00412ABF"/>
    <w:rsid w:val="00420709"/>
    <w:rsid w:val="00421000"/>
    <w:rsid w:val="00421A1B"/>
    <w:rsid w:val="00424195"/>
    <w:rsid w:val="00431B54"/>
    <w:rsid w:val="00442D7D"/>
    <w:rsid w:val="00443E8B"/>
    <w:rsid w:val="00445302"/>
    <w:rsid w:val="0045197B"/>
    <w:rsid w:val="0047486C"/>
    <w:rsid w:val="00484766"/>
    <w:rsid w:val="00487AEA"/>
    <w:rsid w:val="004940A2"/>
    <w:rsid w:val="004B1AFA"/>
    <w:rsid w:val="004B2B68"/>
    <w:rsid w:val="004B3CFA"/>
    <w:rsid w:val="004C5F21"/>
    <w:rsid w:val="004D6B2C"/>
    <w:rsid w:val="004E4E1A"/>
    <w:rsid w:val="00502D91"/>
    <w:rsid w:val="005133F6"/>
    <w:rsid w:val="0051610C"/>
    <w:rsid w:val="00517087"/>
    <w:rsid w:val="00525311"/>
    <w:rsid w:val="005265D1"/>
    <w:rsid w:val="0053136E"/>
    <w:rsid w:val="00534B2D"/>
    <w:rsid w:val="00541B78"/>
    <w:rsid w:val="005463AE"/>
    <w:rsid w:val="00556767"/>
    <w:rsid w:val="0055787F"/>
    <w:rsid w:val="005578CD"/>
    <w:rsid w:val="005667B6"/>
    <w:rsid w:val="00572B5D"/>
    <w:rsid w:val="00584C87"/>
    <w:rsid w:val="00584DEF"/>
    <w:rsid w:val="00585935"/>
    <w:rsid w:val="005A4D94"/>
    <w:rsid w:val="005A699F"/>
    <w:rsid w:val="005A785F"/>
    <w:rsid w:val="005B3476"/>
    <w:rsid w:val="005B6FC4"/>
    <w:rsid w:val="005C1A52"/>
    <w:rsid w:val="005C22FF"/>
    <w:rsid w:val="005D53F7"/>
    <w:rsid w:val="005D6A19"/>
    <w:rsid w:val="005E3559"/>
    <w:rsid w:val="005F3602"/>
    <w:rsid w:val="005F3D45"/>
    <w:rsid w:val="005F7793"/>
    <w:rsid w:val="0060187F"/>
    <w:rsid w:val="00646FC9"/>
    <w:rsid w:val="0065116A"/>
    <w:rsid w:val="0065176B"/>
    <w:rsid w:val="006576A9"/>
    <w:rsid w:val="006579C2"/>
    <w:rsid w:val="006674D3"/>
    <w:rsid w:val="00681CC8"/>
    <w:rsid w:val="006A03C5"/>
    <w:rsid w:val="006A0BF8"/>
    <w:rsid w:val="006A4370"/>
    <w:rsid w:val="006B068D"/>
    <w:rsid w:val="006B2DD9"/>
    <w:rsid w:val="006C10BE"/>
    <w:rsid w:val="006C423D"/>
    <w:rsid w:val="006C46CA"/>
    <w:rsid w:val="006E2EE8"/>
    <w:rsid w:val="006E7C8A"/>
    <w:rsid w:val="006F2F44"/>
    <w:rsid w:val="006F3DEE"/>
    <w:rsid w:val="00705686"/>
    <w:rsid w:val="00713D0F"/>
    <w:rsid w:val="00713D25"/>
    <w:rsid w:val="0072444D"/>
    <w:rsid w:val="00734D33"/>
    <w:rsid w:val="00755296"/>
    <w:rsid w:val="0076014A"/>
    <w:rsid w:val="00763499"/>
    <w:rsid w:val="007639BC"/>
    <w:rsid w:val="00766CA3"/>
    <w:rsid w:val="00767A09"/>
    <w:rsid w:val="007747F0"/>
    <w:rsid w:val="00777206"/>
    <w:rsid w:val="007872CB"/>
    <w:rsid w:val="007A5837"/>
    <w:rsid w:val="007A678D"/>
    <w:rsid w:val="007C36EA"/>
    <w:rsid w:val="007C44A3"/>
    <w:rsid w:val="007E0D51"/>
    <w:rsid w:val="007E1B63"/>
    <w:rsid w:val="007E3344"/>
    <w:rsid w:val="007E3BA3"/>
    <w:rsid w:val="007F0822"/>
    <w:rsid w:val="007F2AC9"/>
    <w:rsid w:val="007F55D8"/>
    <w:rsid w:val="007F5FF0"/>
    <w:rsid w:val="00805D76"/>
    <w:rsid w:val="0081058A"/>
    <w:rsid w:val="00820885"/>
    <w:rsid w:val="00836B2A"/>
    <w:rsid w:val="00843AA9"/>
    <w:rsid w:val="0085500F"/>
    <w:rsid w:val="00856222"/>
    <w:rsid w:val="00861327"/>
    <w:rsid w:val="00882403"/>
    <w:rsid w:val="0088408D"/>
    <w:rsid w:val="00886BFE"/>
    <w:rsid w:val="00897C6A"/>
    <w:rsid w:val="008A4977"/>
    <w:rsid w:val="008A5041"/>
    <w:rsid w:val="008B6632"/>
    <w:rsid w:val="008C5852"/>
    <w:rsid w:val="008C65EE"/>
    <w:rsid w:val="008C6CBE"/>
    <w:rsid w:val="009076DE"/>
    <w:rsid w:val="009127F2"/>
    <w:rsid w:val="00913362"/>
    <w:rsid w:val="00913502"/>
    <w:rsid w:val="00924502"/>
    <w:rsid w:val="0092536C"/>
    <w:rsid w:val="00940C62"/>
    <w:rsid w:val="00943F93"/>
    <w:rsid w:val="00947A2D"/>
    <w:rsid w:val="00947D11"/>
    <w:rsid w:val="009656E6"/>
    <w:rsid w:val="00974CBD"/>
    <w:rsid w:val="0097512D"/>
    <w:rsid w:val="00975DAB"/>
    <w:rsid w:val="00981D33"/>
    <w:rsid w:val="0098296B"/>
    <w:rsid w:val="00990EEB"/>
    <w:rsid w:val="0099190D"/>
    <w:rsid w:val="009937AC"/>
    <w:rsid w:val="009A425E"/>
    <w:rsid w:val="009B0515"/>
    <w:rsid w:val="009E684A"/>
    <w:rsid w:val="009F3E60"/>
    <w:rsid w:val="009F4C96"/>
    <w:rsid w:val="00A00E0D"/>
    <w:rsid w:val="00A11BAC"/>
    <w:rsid w:val="00A23BF2"/>
    <w:rsid w:val="00A31903"/>
    <w:rsid w:val="00A335EB"/>
    <w:rsid w:val="00A34E64"/>
    <w:rsid w:val="00A53380"/>
    <w:rsid w:val="00A605A8"/>
    <w:rsid w:val="00A622BD"/>
    <w:rsid w:val="00A62CBE"/>
    <w:rsid w:val="00A66A06"/>
    <w:rsid w:val="00A73A2C"/>
    <w:rsid w:val="00A7676A"/>
    <w:rsid w:val="00A80191"/>
    <w:rsid w:val="00A80D07"/>
    <w:rsid w:val="00A81000"/>
    <w:rsid w:val="00A84A71"/>
    <w:rsid w:val="00AA531B"/>
    <w:rsid w:val="00AA7225"/>
    <w:rsid w:val="00AD121B"/>
    <w:rsid w:val="00AD3664"/>
    <w:rsid w:val="00AD5CDD"/>
    <w:rsid w:val="00AE21B9"/>
    <w:rsid w:val="00B044CB"/>
    <w:rsid w:val="00B203B1"/>
    <w:rsid w:val="00B3071E"/>
    <w:rsid w:val="00B572C3"/>
    <w:rsid w:val="00B604D6"/>
    <w:rsid w:val="00B625D0"/>
    <w:rsid w:val="00B646ED"/>
    <w:rsid w:val="00B64D35"/>
    <w:rsid w:val="00B92A10"/>
    <w:rsid w:val="00B92ACD"/>
    <w:rsid w:val="00BA1FC8"/>
    <w:rsid w:val="00BA79B0"/>
    <w:rsid w:val="00BA7DC6"/>
    <w:rsid w:val="00BB1CC4"/>
    <w:rsid w:val="00BB3DD9"/>
    <w:rsid w:val="00BC0203"/>
    <w:rsid w:val="00BC3113"/>
    <w:rsid w:val="00BC5C26"/>
    <w:rsid w:val="00BD391F"/>
    <w:rsid w:val="00BE64CE"/>
    <w:rsid w:val="00C03CA3"/>
    <w:rsid w:val="00C1055C"/>
    <w:rsid w:val="00C14AE3"/>
    <w:rsid w:val="00C15E30"/>
    <w:rsid w:val="00C16378"/>
    <w:rsid w:val="00C201CF"/>
    <w:rsid w:val="00C30F5B"/>
    <w:rsid w:val="00C3451A"/>
    <w:rsid w:val="00C420FC"/>
    <w:rsid w:val="00C5154E"/>
    <w:rsid w:val="00C5608D"/>
    <w:rsid w:val="00C6698B"/>
    <w:rsid w:val="00C67BDE"/>
    <w:rsid w:val="00C94781"/>
    <w:rsid w:val="00C97AC5"/>
    <w:rsid w:val="00CA4FFE"/>
    <w:rsid w:val="00CB328E"/>
    <w:rsid w:val="00CB406C"/>
    <w:rsid w:val="00CB506B"/>
    <w:rsid w:val="00CC0F1D"/>
    <w:rsid w:val="00CD4904"/>
    <w:rsid w:val="00CD73B8"/>
    <w:rsid w:val="00CE04E0"/>
    <w:rsid w:val="00CE259B"/>
    <w:rsid w:val="00CE6310"/>
    <w:rsid w:val="00CF087E"/>
    <w:rsid w:val="00CF1957"/>
    <w:rsid w:val="00CF7D9A"/>
    <w:rsid w:val="00D12D62"/>
    <w:rsid w:val="00D14869"/>
    <w:rsid w:val="00D15E10"/>
    <w:rsid w:val="00D162DA"/>
    <w:rsid w:val="00D217F0"/>
    <w:rsid w:val="00D42322"/>
    <w:rsid w:val="00D45E15"/>
    <w:rsid w:val="00D55345"/>
    <w:rsid w:val="00D603EC"/>
    <w:rsid w:val="00D63D0A"/>
    <w:rsid w:val="00D82DA3"/>
    <w:rsid w:val="00D84440"/>
    <w:rsid w:val="00D84AB3"/>
    <w:rsid w:val="00D84B2B"/>
    <w:rsid w:val="00D92B0B"/>
    <w:rsid w:val="00D962C6"/>
    <w:rsid w:val="00DA018F"/>
    <w:rsid w:val="00DA0CA4"/>
    <w:rsid w:val="00DB05C7"/>
    <w:rsid w:val="00DC0602"/>
    <w:rsid w:val="00DC2F31"/>
    <w:rsid w:val="00E22D01"/>
    <w:rsid w:val="00E3344B"/>
    <w:rsid w:val="00E35CD4"/>
    <w:rsid w:val="00E3746D"/>
    <w:rsid w:val="00E37D26"/>
    <w:rsid w:val="00E4200D"/>
    <w:rsid w:val="00E42C10"/>
    <w:rsid w:val="00E453EE"/>
    <w:rsid w:val="00E46228"/>
    <w:rsid w:val="00E6710E"/>
    <w:rsid w:val="00E90D96"/>
    <w:rsid w:val="00EA355A"/>
    <w:rsid w:val="00EA7B63"/>
    <w:rsid w:val="00EB1CE9"/>
    <w:rsid w:val="00EC28EC"/>
    <w:rsid w:val="00EC74B5"/>
    <w:rsid w:val="00ED09A8"/>
    <w:rsid w:val="00EE0079"/>
    <w:rsid w:val="00EE6450"/>
    <w:rsid w:val="00EF22ED"/>
    <w:rsid w:val="00EF27F7"/>
    <w:rsid w:val="00EF32A4"/>
    <w:rsid w:val="00EF33F7"/>
    <w:rsid w:val="00F10C0E"/>
    <w:rsid w:val="00F1270C"/>
    <w:rsid w:val="00F13DE1"/>
    <w:rsid w:val="00F14CF3"/>
    <w:rsid w:val="00F2009E"/>
    <w:rsid w:val="00F228CF"/>
    <w:rsid w:val="00F23FC3"/>
    <w:rsid w:val="00F26B39"/>
    <w:rsid w:val="00F27EE9"/>
    <w:rsid w:val="00F31A42"/>
    <w:rsid w:val="00F41D4C"/>
    <w:rsid w:val="00F452C6"/>
    <w:rsid w:val="00F60074"/>
    <w:rsid w:val="00F636CD"/>
    <w:rsid w:val="00F64206"/>
    <w:rsid w:val="00F64CF1"/>
    <w:rsid w:val="00F6664D"/>
    <w:rsid w:val="00F72475"/>
    <w:rsid w:val="00F80A38"/>
    <w:rsid w:val="00F85123"/>
    <w:rsid w:val="00F85F42"/>
    <w:rsid w:val="00F86E00"/>
    <w:rsid w:val="00F93F05"/>
    <w:rsid w:val="00F970AC"/>
    <w:rsid w:val="00FA608B"/>
    <w:rsid w:val="00FB41A3"/>
    <w:rsid w:val="00FB70E1"/>
    <w:rsid w:val="00FC5AE4"/>
    <w:rsid w:val="00FC7133"/>
    <w:rsid w:val="00FD44B2"/>
    <w:rsid w:val="00FE5C39"/>
    <w:rsid w:val="00FE615D"/>
    <w:rsid w:val="00FF3B17"/>
    <w:rsid w:val="00FF5C7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3C5AE09"/>
  <w15:chartTrackingRefBased/>
  <w15:docId w15:val="{977826E4-7079-4E49-8E30-2C6F380CEE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n-US" w:bidi="ar-SA"/>
      </w:rPr>
    </w:rPrDefault>
    <w:pPrDefault>
      <w:pPr>
        <w:spacing w:after="240" w:line="480" w:lineRule="auto"/>
        <w:ind w:firstLine="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78F3"/>
    <w:pPr>
      <w:spacing w:after="0" w:line="240" w:lineRule="auto"/>
      <w:ind w:firstLine="0"/>
    </w:pPr>
    <w:rPr>
      <w:rFonts w:ascii="Times New Roman" w:eastAsia="Times New Roman" w:hAnsi="Times New Roman" w:cs="Times New Roman"/>
      <w:sz w:val="24"/>
      <w:szCs w:val="24"/>
      <w:lang w:eastAsia="es-ES_tradnl"/>
    </w:rPr>
  </w:style>
  <w:style w:type="paragraph" w:styleId="Ttulo1">
    <w:name w:val="heading 1"/>
    <w:basedOn w:val="Normal"/>
    <w:next w:val="Normal"/>
    <w:link w:val="Ttulo1Car"/>
    <w:uiPriority w:val="9"/>
    <w:qFormat/>
    <w:rsid w:val="003E7C37"/>
    <w:pPr>
      <w:spacing w:before="600" w:line="360" w:lineRule="auto"/>
      <w:outlineLvl w:val="0"/>
    </w:pPr>
    <w:rPr>
      <w:rFonts w:asciiTheme="majorHAnsi" w:eastAsiaTheme="majorEastAsia" w:hAnsiTheme="majorHAnsi" w:cstheme="majorBidi"/>
      <w:b/>
      <w:bCs/>
      <w:i/>
      <w:iCs/>
      <w:sz w:val="32"/>
      <w:szCs w:val="32"/>
      <w:lang w:eastAsia="en-US"/>
    </w:rPr>
  </w:style>
  <w:style w:type="paragraph" w:styleId="Ttulo2">
    <w:name w:val="heading 2"/>
    <w:basedOn w:val="Normal"/>
    <w:next w:val="Normal"/>
    <w:link w:val="Ttulo2Car"/>
    <w:unhideWhenUsed/>
    <w:qFormat/>
    <w:rsid w:val="003E7C37"/>
    <w:pPr>
      <w:spacing w:before="320" w:line="360" w:lineRule="auto"/>
      <w:outlineLvl w:val="1"/>
    </w:pPr>
    <w:rPr>
      <w:rFonts w:asciiTheme="majorHAnsi" w:eastAsiaTheme="majorEastAsia" w:hAnsiTheme="majorHAnsi" w:cstheme="majorBidi"/>
      <w:b/>
      <w:bCs/>
      <w:i/>
      <w:iCs/>
      <w:sz w:val="28"/>
      <w:szCs w:val="28"/>
      <w:lang w:eastAsia="en-US"/>
    </w:rPr>
  </w:style>
  <w:style w:type="paragraph" w:styleId="Ttulo3">
    <w:name w:val="heading 3"/>
    <w:basedOn w:val="Normal"/>
    <w:next w:val="Normal"/>
    <w:link w:val="Ttulo3Car"/>
    <w:unhideWhenUsed/>
    <w:qFormat/>
    <w:rsid w:val="003E7C37"/>
    <w:pPr>
      <w:spacing w:before="320" w:line="360" w:lineRule="auto"/>
      <w:outlineLvl w:val="2"/>
    </w:pPr>
    <w:rPr>
      <w:rFonts w:asciiTheme="majorHAnsi" w:eastAsiaTheme="majorEastAsia" w:hAnsiTheme="majorHAnsi" w:cstheme="majorBidi"/>
      <w:b/>
      <w:bCs/>
      <w:i/>
      <w:iCs/>
      <w:sz w:val="26"/>
      <w:szCs w:val="26"/>
      <w:lang w:eastAsia="en-US"/>
    </w:rPr>
  </w:style>
  <w:style w:type="paragraph" w:styleId="Ttulo4">
    <w:name w:val="heading 4"/>
    <w:basedOn w:val="Normal"/>
    <w:next w:val="Normal"/>
    <w:link w:val="Ttulo4Car"/>
    <w:unhideWhenUsed/>
    <w:qFormat/>
    <w:rsid w:val="003E7C37"/>
    <w:pPr>
      <w:spacing w:before="280" w:line="360" w:lineRule="auto"/>
      <w:outlineLvl w:val="3"/>
    </w:pPr>
    <w:rPr>
      <w:rFonts w:asciiTheme="majorHAnsi" w:eastAsiaTheme="majorEastAsia" w:hAnsiTheme="majorHAnsi" w:cstheme="majorBidi"/>
      <w:b/>
      <w:bCs/>
      <w:i/>
      <w:iCs/>
      <w:lang w:eastAsia="en-US"/>
    </w:rPr>
  </w:style>
  <w:style w:type="paragraph" w:styleId="Ttulo5">
    <w:name w:val="heading 5"/>
    <w:basedOn w:val="Normal"/>
    <w:next w:val="Normal"/>
    <w:link w:val="Ttulo5Car"/>
    <w:uiPriority w:val="9"/>
    <w:unhideWhenUsed/>
    <w:qFormat/>
    <w:rsid w:val="003E7C37"/>
    <w:pPr>
      <w:spacing w:before="280" w:line="360" w:lineRule="auto"/>
      <w:outlineLvl w:val="4"/>
    </w:pPr>
    <w:rPr>
      <w:rFonts w:asciiTheme="majorHAnsi" w:eastAsiaTheme="majorEastAsia" w:hAnsiTheme="majorHAnsi" w:cstheme="majorBidi"/>
      <w:b/>
      <w:bCs/>
      <w:i/>
      <w:iCs/>
      <w:sz w:val="22"/>
      <w:szCs w:val="22"/>
      <w:lang w:eastAsia="en-US"/>
    </w:rPr>
  </w:style>
  <w:style w:type="paragraph" w:styleId="Ttulo6">
    <w:name w:val="heading 6"/>
    <w:basedOn w:val="Normal"/>
    <w:next w:val="Normal"/>
    <w:link w:val="Ttulo6Car"/>
    <w:uiPriority w:val="9"/>
    <w:unhideWhenUsed/>
    <w:qFormat/>
    <w:rsid w:val="003E7C37"/>
    <w:pPr>
      <w:spacing w:before="280" w:after="80" w:line="360" w:lineRule="auto"/>
      <w:outlineLvl w:val="5"/>
    </w:pPr>
    <w:rPr>
      <w:rFonts w:asciiTheme="majorHAnsi" w:eastAsiaTheme="majorEastAsia" w:hAnsiTheme="majorHAnsi" w:cstheme="majorBidi"/>
      <w:b/>
      <w:bCs/>
      <w:i/>
      <w:iCs/>
      <w:sz w:val="22"/>
      <w:szCs w:val="22"/>
      <w:lang w:eastAsia="en-US"/>
    </w:rPr>
  </w:style>
  <w:style w:type="paragraph" w:styleId="Ttulo7">
    <w:name w:val="heading 7"/>
    <w:basedOn w:val="Normal"/>
    <w:next w:val="Normal"/>
    <w:link w:val="Ttulo7Car"/>
    <w:uiPriority w:val="9"/>
    <w:semiHidden/>
    <w:unhideWhenUsed/>
    <w:qFormat/>
    <w:rsid w:val="003E7C37"/>
    <w:pPr>
      <w:spacing w:before="280" w:line="360" w:lineRule="auto"/>
      <w:outlineLvl w:val="6"/>
    </w:pPr>
    <w:rPr>
      <w:rFonts w:asciiTheme="majorHAnsi" w:eastAsiaTheme="majorEastAsia" w:hAnsiTheme="majorHAnsi" w:cstheme="majorBidi"/>
      <w:b/>
      <w:bCs/>
      <w:i/>
      <w:iCs/>
      <w:sz w:val="20"/>
      <w:szCs w:val="20"/>
      <w:lang w:eastAsia="en-US"/>
    </w:rPr>
  </w:style>
  <w:style w:type="paragraph" w:styleId="Ttulo8">
    <w:name w:val="heading 8"/>
    <w:basedOn w:val="Normal"/>
    <w:next w:val="Normal"/>
    <w:link w:val="Ttulo8Car"/>
    <w:uiPriority w:val="9"/>
    <w:semiHidden/>
    <w:unhideWhenUsed/>
    <w:qFormat/>
    <w:rsid w:val="003E7C37"/>
    <w:pPr>
      <w:spacing w:before="280" w:line="360" w:lineRule="auto"/>
      <w:outlineLvl w:val="7"/>
    </w:pPr>
    <w:rPr>
      <w:rFonts w:asciiTheme="majorHAnsi" w:eastAsiaTheme="majorEastAsia" w:hAnsiTheme="majorHAnsi" w:cstheme="majorBidi"/>
      <w:b/>
      <w:bCs/>
      <w:i/>
      <w:iCs/>
      <w:sz w:val="18"/>
      <w:szCs w:val="18"/>
      <w:lang w:eastAsia="en-US"/>
    </w:rPr>
  </w:style>
  <w:style w:type="paragraph" w:styleId="Ttulo9">
    <w:name w:val="heading 9"/>
    <w:basedOn w:val="Normal"/>
    <w:next w:val="Normal"/>
    <w:link w:val="Ttulo9Car"/>
    <w:uiPriority w:val="9"/>
    <w:semiHidden/>
    <w:unhideWhenUsed/>
    <w:qFormat/>
    <w:rsid w:val="003E7C37"/>
    <w:pPr>
      <w:spacing w:before="280" w:line="360" w:lineRule="auto"/>
      <w:outlineLvl w:val="8"/>
    </w:pPr>
    <w:rPr>
      <w:rFonts w:asciiTheme="majorHAnsi" w:eastAsiaTheme="majorEastAsia" w:hAnsiTheme="majorHAnsi" w:cstheme="majorBidi"/>
      <w:i/>
      <w:iCs/>
      <w:sz w:val="18"/>
      <w:szCs w:val="18"/>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lisa">
    <w:name w:val="elisa"/>
    <w:basedOn w:val="Normal"/>
    <w:qFormat/>
    <w:rsid w:val="00BC0203"/>
    <w:pPr>
      <w:numPr>
        <w:numId w:val="1"/>
      </w:numPr>
      <w:spacing w:after="240" w:line="360" w:lineRule="auto"/>
    </w:pPr>
    <w:rPr>
      <w:rFonts w:eastAsiaTheme="minorEastAsia" w:cstheme="minorHAnsi"/>
      <w:sz w:val="22"/>
      <w:szCs w:val="26"/>
      <w:lang w:eastAsia="en-US"/>
    </w:rPr>
  </w:style>
  <w:style w:type="paragraph" w:styleId="Prrafodelista">
    <w:name w:val="List Paragraph"/>
    <w:basedOn w:val="Normal"/>
    <w:uiPriority w:val="34"/>
    <w:qFormat/>
    <w:rsid w:val="003E7C37"/>
    <w:pPr>
      <w:spacing w:after="240" w:line="480" w:lineRule="auto"/>
      <w:ind w:left="720" w:firstLine="360"/>
      <w:contextualSpacing/>
    </w:pPr>
    <w:rPr>
      <w:rFonts w:asciiTheme="minorHAnsi" w:eastAsiaTheme="minorEastAsia" w:hAnsiTheme="minorHAnsi" w:cstheme="minorBidi"/>
      <w:sz w:val="22"/>
      <w:szCs w:val="22"/>
      <w:lang w:eastAsia="en-US"/>
    </w:rPr>
  </w:style>
  <w:style w:type="character" w:customStyle="1" w:styleId="Ttulo5Car">
    <w:name w:val="Título 5 Car"/>
    <w:basedOn w:val="Fuentedeprrafopredeter"/>
    <w:link w:val="Ttulo5"/>
    <w:uiPriority w:val="9"/>
    <w:rsid w:val="003E7C37"/>
    <w:rPr>
      <w:rFonts w:asciiTheme="majorHAnsi" w:eastAsiaTheme="majorEastAsia" w:hAnsiTheme="majorHAnsi" w:cstheme="majorBidi"/>
      <w:b/>
      <w:bCs/>
      <w:i/>
      <w:iCs/>
    </w:rPr>
  </w:style>
  <w:style w:type="character" w:customStyle="1" w:styleId="Ttulo6Car">
    <w:name w:val="Título 6 Car"/>
    <w:basedOn w:val="Fuentedeprrafopredeter"/>
    <w:link w:val="Ttulo6"/>
    <w:uiPriority w:val="9"/>
    <w:rsid w:val="003E7C37"/>
    <w:rPr>
      <w:rFonts w:asciiTheme="majorHAnsi" w:eastAsiaTheme="majorEastAsia" w:hAnsiTheme="majorHAnsi" w:cstheme="majorBidi"/>
      <w:b/>
      <w:bCs/>
      <w:i/>
      <w:iCs/>
    </w:rPr>
  </w:style>
  <w:style w:type="paragraph" w:styleId="NormalWeb">
    <w:name w:val="Normal (Web)"/>
    <w:basedOn w:val="Normal"/>
    <w:uiPriority w:val="99"/>
    <w:unhideWhenUsed/>
    <w:rsid w:val="00A73A2C"/>
    <w:pPr>
      <w:spacing w:before="100" w:beforeAutospacing="1" w:after="100" w:afterAutospacing="1" w:line="480" w:lineRule="auto"/>
      <w:ind w:firstLine="360"/>
    </w:pPr>
    <w:rPr>
      <w:sz w:val="22"/>
      <w:szCs w:val="22"/>
    </w:rPr>
  </w:style>
  <w:style w:type="character" w:styleId="Hipervnculo">
    <w:name w:val="Hyperlink"/>
    <w:basedOn w:val="Fuentedeprrafopredeter"/>
    <w:uiPriority w:val="99"/>
    <w:unhideWhenUsed/>
    <w:rsid w:val="00A73A2C"/>
    <w:rPr>
      <w:color w:val="0563C1" w:themeColor="hyperlink"/>
      <w:u w:val="single"/>
    </w:rPr>
  </w:style>
  <w:style w:type="paragraph" w:styleId="Textodeglobo">
    <w:name w:val="Balloon Text"/>
    <w:basedOn w:val="Normal"/>
    <w:link w:val="TextodegloboCar"/>
    <w:uiPriority w:val="99"/>
    <w:semiHidden/>
    <w:unhideWhenUsed/>
    <w:rsid w:val="00A73A2C"/>
    <w:pPr>
      <w:spacing w:after="240" w:line="480" w:lineRule="auto"/>
      <w:ind w:firstLine="360"/>
    </w:pPr>
    <w:rPr>
      <w:rFonts w:eastAsiaTheme="minorEastAsia"/>
      <w:sz w:val="18"/>
      <w:szCs w:val="18"/>
      <w:lang w:eastAsia="en-US"/>
    </w:rPr>
  </w:style>
  <w:style w:type="character" w:customStyle="1" w:styleId="TextodegloboCar">
    <w:name w:val="Texto de globo Car"/>
    <w:basedOn w:val="Fuentedeprrafopredeter"/>
    <w:link w:val="Textodeglobo"/>
    <w:uiPriority w:val="99"/>
    <w:semiHidden/>
    <w:rsid w:val="00A73A2C"/>
    <w:rPr>
      <w:rFonts w:ascii="Times New Roman" w:hAnsi="Times New Roman" w:cs="Times New Roman"/>
      <w:sz w:val="18"/>
      <w:szCs w:val="18"/>
    </w:rPr>
  </w:style>
  <w:style w:type="character" w:customStyle="1" w:styleId="Ttulo1Car">
    <w:name w:val="Título 1 Car"/>
    <w:basedOn w:val="Fuentedeprrafopredeter"/>
    <w:link w:val="Ttulo1"/>
    <w:uiPriority w:val="9"/>
    <w:rsid w:val="003E7C37"/>
    <w:rPr>
      <w:rFonts w:asciiTheme="majorHAnsi" w:eastAsiaTheme="majorEastAsia" w:hAnsiTheme="majorHAnsi" w:cstheme="majorBidi"/>
      <w:b/>
      <w:bCs/>
      <w:i/>
      <w:iCs/>
      <w:sz w:val="32"/>
      <w:szCs w:val="32"/>
    </w:rPr>
  </w:style>
  <w:style w:type="table" w:styleId="Tablaconcuadrcula">
    <w:name w:val="Table Grid"/>
    <w:basedOn w:val="Tablanormal"/>
    <w:uiPriority w:val="59"/>
    <w:rsid w:val="001042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356C99"/>
    <w:rPr>
      <w:sz w:val="16"/>
      <w:szCs w:val="16"/>
    </w:rPr>
  </w:style>
  <w:style w:type="paragraph" w:styleId="Textocomentario">
    <w:name w:val="annotation text"/>
    <w:basedOn w:val="Normal"/>
    <w:link w:val="TextocomentarioCar"/>
    <w:uiPriority w:val="99"/>
    <w:unhideWhenUsed/>
    <w:rsid w:val="00356C99"/>
    <w:pPr>
      <w:spacing w:after="240" w:line="480" w:lineRule="auto"/>
      <w:ind w:firstLine="360"/>
    </w:pPr>
    <w:rPr>
      <w:rFonts w:asciiTheme="minorHAnsi" w:eastAsiaTheme="minorEastAsia" w:hAnsiTheme="minorHAnsi" w:cstheme="minorBidi"/>
      <w:sz w:val="20"/>
      <w:szCs w:val="20"/>
      <w:lang w:eastAsia="en-US"/>
    </w:rPr>
  </w:style>
  <w:style w:type="character" w:customStyle="1" w:styleId="TextocomentarioCar">
    <w:name w:val="Texto comentario Car"/>
    <w:basedOn w:val="Fuentedeprrafopredeter"/>
    <w:link w:val="Textocomentario"/>
    <w:uiPriority w:val="99"/>
    <w:rsid w:val="00356C99"/>
    <w:rPr>
      <w:sz w:val="20"/>
      <w:szCs w:val="20"/>
    </w:rPr>
  </w:style>
  <w:style w:type="paragraph" w:styleId="Asuntodelcomentario">
    <w:name w:val="annotation subject"/>
    <w:basedOn w:val="Textocomentario"/>
    <w:next w:val="Textocomentario"/>
    <w:link w:val="AsuntodelcomentarioCar"/>
    <w:uiPriority w:val="99"/>
    <w:semiHidden/>
    <w:unhideWhenUsed/>
    <w:rsid w:val="00356C99"/>
    <w:rPr>
      <w:b/>
      <w:bCs/>
    </w:rPr>
  </w:style>
  <w:style w:type="character" w:customStyle="1" w:styleId="AsuntodelcomentarioCar">
    <w:name w:val="Asunto del comentario Car"/>
    <w:basedOn w:val="TextocomentarioCar"/>
    <w:link w:val="Asuntodelcomentario"/>
    <w:uiPriority w:val="99"/>
    <w:semiHidden/>
    <w:rsid w:val="00356C99"/>
    <w:rPr>
      <w:b/>
      <w:bCs/>
      <w:sz w:val="20"/>
      <w:szCs w:val="20"/>
    </w:rPr>
  </w:style>
  <w:style w:type="paragraph" w:customStyle="1" w:styleId="p">
    <w:name w:val="p"/>
    <w:basedOn w:val="Normal"/>
    <w:rsid w:val="007639BC"/>
    <w:pPr>
      <w:spacing w:before="100" w:beforeAutospacing="1" w:after="100" w:afterAutospacing="1" w:line="480" w:lineRule="auto"/>
      <w:ind w:firstLine="360"/>
    </w:pPr>
    <w:rPr>
      <w:sz w:val="22"/>
      <w:szCs w:val="22"/>
      <w:lang w:eastAsia="es-ES"/>
    </w:rPr>
  </w:style>
  <w:style w:type="paragraph" w:styleId="HTMLconformatoprevio">
    <w:name w:val="HTML Preformatted"/>
    <w:basedOn w:val="Normal"/>
    <w:link w:val="HTMLconformatoprevioCar"/>
    <w:uiPriority w:val="99"/>
    <w:unhideWhenUsed/>
    <w:rsid w:val="00763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480" w:lineRule="auto"/>
      <w:ind w:firstLine="360"/>
    </w:pPr>
    <w:rPr>
      <w:rFonts w:ascii="Courier New"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7639BC"/>
    <w:rPr>
      <w:rFonts w:ascii="Courier New" w:eastAsia="Times New Roman" w:hAnsi="Courier New" w:cs="Courier New"/>
      <w:sz w:val="20"/>
      <w:szCs w:val="20"/>
      <w:lang w:eastAsia="es-ES"/>
    </w:rPr>
  </w:style>
  <w:style w:type="character" w:customStyle="1" w:styleId="Ttulo4Car">
    <w:name w:val="Título 4 Car"/>
    <w:basedOn w:val="Fuentedeprrafopredeter"/>
    <w:link w:val="Ttulo4"/>
    <w:uiPriority w:val="9"/>
    <w:semiHidden/>
    <w:rsid w:val="003E7C37"/>
    <w:rPr>
      <w:rFonts w:asciiTheme="majorHAnsi" w:eastAsiaTheme="majorEastAsia" w:hAnsiTheme="majorHAnsi" w:cstheme="majorBidi"/>
      <w:b/>
      <w:bCs/>
      <w:i/>
      <w:iCs/>
      <w:sz w:val="24"/>
      <w:szCs w:val="24"/>
    </w:rPr>
  </w:style>
  <w:style w:type="paragraph" w:styleId="Descripcin">
    <w:name w:val="caption"/>
    <w:aliases w:val="figura"/>
    <w:basedOn w:val="Normal"/>
    <w:next w:val="Normal"/>
    <w:uiPriority w:val="35"/>
    <w:unhideWhenUsed/>
    <w:qFormat/>
    <w:rsid w:val="003E7C37"/>
    <w:pPr>
      <w:spacing w:after="240" w:line="480" w:lineRule="auto"/>
      <w:ind w:firstLine="360"/>
    </w:pPr>
    <w:rPr>
      <w:rFonts w:asciiTheme="minorHAnsi" w:eastAsiaTheme="minorEastAsia" w:hAnsiTheme="minorHAnsi" w:cstheme="minorBidi"/>
      <w:b/>
      <w:bCs/>
      <w:sz w:val="18"/>
      <w:szCs w:val="18"/>
      <w:lang w:eastAsia="en-US"/>
    </w:rPr>
  </w:style>
  <w:style w:type="character" w:customStyle="1" w:styleId="Ttulo2Car">
    <w:name w:val="Título 2 Car"/>
    <w:basedOn w:val="Fuentedeprrafopredeter"/>
    <w:link w:val="Ttulo2"/>
    <w:uiPriority w:val="9"/>
    <w:semiHidden/>
    <w:rsid w:val="003E7C37"/>
    <w:rPr>
      <w:rFonts w:asciiTheme="majorHAnsi" w:eastAsiaTheme="majorEastAsia" w:hAnsiTheme="majorHAnsi" w:cstheme="majorBidi"/>
      <w:b/>
      <w:bCs/>
      <w:i/>
      <w:iCs/>
      <w:sz w:val="28"/>
      <w:szCs w:val="28"/>
    </w:rPr>
  </w:style>
  <w:style w:type="character" w:customStyle="1" w:styleId="Ttulo3Car">
    <w:name w:val="Título 3 Car"/>
    <w:basedOn w:val="Fuentedeprrafopredeter"/>
    <w:link w:val="Ttulo3"/>
    <w:uiPriority w:val="9"/>
    <w:semiHidden/>
    <w:rsid w:val="003E7C37"/>
    <w:rPr>
      <w:rFonts w:asciiTheme="majorHAnsi" w:eastAsiaTheme="majorEastAsia" w:hAnsiTheme="majorHAnsi" w:cstheme="majorBidi"/>
      <w:b/>
      <w:bCs/>
      <w:i/>
      <w:iCs/>
      <w:sz w:val="26"/>
      <w:szCs w:val="26"/>
    </w:rPr>
  </w:style>
  <w:style w:type="character" w:customStyle="1" w:styleId="Ttulo7Car">
    <w:name w:val="Título 7 Car"/>
    <w:basedOn w:val="Fuentedeprrafopredeter"/>
    <w:link w:val="Ttulo7"/>
    <w:uiPriority w:val="9"/>
    <w:semiHidden/>
    <w:rsid w:val="003E7C37"/>
    <w:rPr>
      <w:rFonts w:asciiTheme="majorHAnsi" w:eastAsiaTheme="majorEastAsia" w:hAnsiTheme="majorHAnsi" w:cstheme="majorBidi"/>
      <w:b/>
      <w:bCs/>
      <w:i/>
      <w:iCs/>
      <w:sz w:val="20"/>
      <w:szCs w:val="20"/>
    </w:rPr>
  </w:style>
  <w:style w:type="character" w:customStyle="1" w:styleId="Ttulo8Car">
    <w:name w:val="Título 8 Car"/>
    <w:basedOn w:val="Fuentedeprrafopredeter"/>
    <w:link w:val="Ttulo8"/>
    <w:uiPriority w:val="9"/>
    <w:semiHidden/>
    <w:rsid w:val="003E7C37"/>
    <w:rPr>
      <w:rFonts w:asciiTheme="majorHAnsi" w:eastAsiaTheme="majorEastAsia" w:hAnsiTheme="majorHAnsi" w:cstheme="majorBidi"/>
      <w:b/>
      <w:bCs/>
      <w:i/>
      <w:iCs/>
      <w:sz w:val="18"/>
      <w:szCs w:val="18"/>
    </w:rPr>
  </w:style>
  <w:style w:type="character" w:customStyle="1" w:styleId="Ttulo9Car">
    <w:name w:val="Título 9 Car"/>
    <w:basedOn w:val="Fuentedeprrafopredeter"/>
    <w:link w:val="Ttulo9"/>
    <w:uiPriority w:val="9"/>
    <w:semiHidden/>
    <w:rsid w:val="003E7C37"/>
    <w:rPr>
      <w:rFonts w:asciiTheme="majorHAnsi" w:eastAsiaTheme="majorEastAsia" w:hAnsiTheme="majorHAnsi" w:cstheme="majorBidi"/>
      <w:i/>
      <w:iCs/>
      <w:sz w:val="18"/>
      <w:szCs w:val="18"/>
    </w:rPr>
  </w:style>
  <w:style w:type="paragraph" w:styleId="Ttulo">
    <w:name w:val="Title"/>
    <w:basedOn w:val="Normal"/>
    <w:next w:val="Normal"/>
    <w:link w:val="TtuloCar"/>
    <w:uiPriority w:val="10"/>
    <w:qFormat/>
    <w:rsid w:val="003E7C37"/>
    <w:pPr>
      <w:spacing w:after="240"/>
    </w:pPr>
    <w:rPr>
      <w:rFonts w:asciiTheme="majorHAnsi" w:eastAsiaTheme="majorEastAsia" w:hAnsiTheme="majorHAnsi" w:cstheme="majorBidi"/>
      <w:b/>
      <w:bCs/>
      <w:i/>
      <w:iCs/>
      <w:spacing w:val="10"/>
      <w:sz w:val="60"/>
      <w:szCs w:val="60"/>
      <w:lang w:eastAsia="en-US"/>
    </w:rPr>
  </w:style>
  <w:style w:type="character" w:customStyle="1" w:styleId="TtuloCar">
    <w:name w:val="Título Car"/>
    <w:basedOn w:val="Fuentedeprrafopredeter"/>
    <w:link w:val="Ttulo"/>
    <w:uiPriority w:val="10"/>
    <w:rsid w:val="003E7C37"/>
    <w:rPr>
      <w:rFonts w:asciiTheme="majorHAnsi" w:eastAsiaTheme="majorEastAsia" w:hAnsiTheme="majorHAnsi" w:cstheme="majorBidi"/>
      <w:b/>
      <w:bCs/>
      <w:i/>
      <w:iCs/>
      <w:spacing w:val="10"/>
      <w:sz w:val="60"/>
      <w:szCs w:val="60"/>
    </w:rPr>
  </w:style>
  <w:style w:type="paragraph" w:styleId="Subttulo">
    <w:name w:val="Subtitle"/>
    <w:basedOn w:val="Normal"/>
    <w:next w:val="Normal"/>
    <w:link w:val="SubttuloCar"/>
    <w:uiPriority w:val="11"/>
    <w:qFormat/>
    <w:rsid w:val="003E7C37"/>
    <w:pPr>
      <w:spacing w:after="320" w:line="480" w:lineRule="auto"/>
      <w:ind w:firstLine="360"/>
      <w:jc w:val="right"/>
    </w:pPr>
    <w:rPr>
      <w:rFonts w:asciiTheme="minorHAnsi" w:eastAsiaTheme="minorEastAsia" w:hAnsiTheme="minorHAnsi" w:cstheme="minorBidi"/>
      <w:i/>
      <w:iCs/>
      <w:color w:val="808080" w:themeColor="text1" w:themeTint="7F"/>
      <w:spacing w:val="10"/>
      <w:lang w:eastAsia="en-US"/>
    </w:rPr>
  </w:style>
  <w:style w:type="character" w:customStyle="1" w:styleId="SubttuloCar">
    <w:name w:val="Subtítulo Car"/>
    <w:basedOn w:val="Fuentedeprrafopredeter"/>
    <w:link w:val="Subttulo"/>
    <w:uiPriority w:val="11"/>
    <w:rsid w:val="003E7C37"/>
    <w:rPr>
      <w:i/>
      <w:iCs/>
      <w:color w:val="808080" w:themeColor="text1" w:themeTint="7F"/>
      <w:spacing w:val="10"/>
      <w:sz w:val="24"/>
      <w:szCs w:val="24"/>
    </w:rPr>
  </w:style>
  <w:style w:type="character" w:styleId="Textoennegrita">
    <w:name w:val="Strong"/>
    <w:basedOn w:val="Fuentedeprrafopredeter"/>
    <w:uiPriority w:val="22"/>
    <w:qFormat/>
    <w:rsid w:val="003E7C37"/>
    <w:rPr>
      <w:b/>
      <w:bCs/>
      <w:spacing w:val="0"/>
    </w:rPr>
  </w:style>
  <w:style w:type="character" w:styleId="nfasis">
    <w:name w:val="Emphasis"/>
    <w:aliases w:val="a b c"/>
    <w:uiPriority w:val="20"/>
    <w:qFormat/>
    <w:rsid w:val="003E7C37"/>
    <w:rPr>
      <w:b/>
      <w:bCs/>
      <w:i/>
      <w:iCs/>
      <w:color w:val="auto"/>
    </w:rPr>
  </w:style>
  <w:style w:type="paragraph" w:styleId="Sinespaciado">
    <w:name w:val="No Spacing"/>
    <w:basedOn w:val="Normal"/>
    <w:link w:val="SinespaciadoCar"/>
    <w:uiPriority w:val="1"/>
    <w:qFormat/>
    <w:rsid w:val="003E7C37"/>
    <w:rPr>
      <w:rFonts w:asciiTheme="minorHAnsi" w:eastAsiaTheme="minorEastAsia" w:hAnsiTheme="minorHAnsi" w:cstheme="minorBidi"/>
      <w:sz w:val="22"/>
      <w:szCs w:val="22"/>
      <w:lang w:eastAsia="en-US"/>
    </w:rPr>
  </w:style>
  <w:style w:type="character" w:customStyle="1" w:styleId="SinespaciadoCar">
    <w:name w:val="Sin espaciado Car"/>
    <w:basedOn w:val="Fuentedeprrafopredeter"/>
    <w:link w:val="Sinespaciado"/>
    <w:uiPriority w:val="1"/>
    <w:rsid w:val="003E7C37"/>
  </w:style>
  <w:style w:type="paragraph" w:styleId="Cita">
    <w:name w:val="Quote"/>
    <w:basedOn w:val="Normal"/>
    <w:next w:val="Normal"/>
    <w:link w:val="CitaCar"/>
    <w:uiPriority w:val="29"/>
    <w:qFormat/>
    <w:rsid w:val="003E7C37"/>
    <w:pPr>
      <w:spacing w:after="240" w:line="480" w:lineRule="auto"/>
      <w:ind w:firstLine="360"/>
    </w:pPr>
    <w:rPr>
      <w:rFonts w:asciiTheme="minorHAnsi" w:eastAsiaTheme="minorEastAsia" w:hAnsiTheme="minorHAnsi" w:cstheme="minorBidi"/>
      <w:color w:val="5A5A5A" w:themeColor="text1" w:themeTint="A5"/>
      <w:sz w:val="22"/>
      <w:szCs w:val="22"/>
      <w:lang w:eastAsia="en-US"/>
    </w:rPr>
  </w:style>
  <w:style w:type="character" w:customStyle="1" w:styleId="CitaCar">
    <w:name w:val="Cita Car"/>
    <w:basedOn w:val="Fuentedeprrafopredeter"/>
    <w:link w:val="Cita"/>
    <w:uiPriority w:val="29"/>
    <w:rsid w:val="003E7C37"/>
    <w:rPr>
      <w:color w:val="5A5A5A" w:themeColor="text1" w:themeTint="A5"/>
    </w:rPr>
  </w:style>
  <w:style w:type="paragraph" w:styleId="Citadestacada">
    <w:name w:val="Intense Quote"/>
    <w:basedOn w:val="Normal"/>
    <w:next w:val="Normal"/>
    <w:link w:val="CitadestacadaCar"/>
    <w:uiPriority w:val="30"/>
    <w:qFormat/>
    <w:rsid w:val="003E7C37"/>
    <w:pPr>
      <w:spacing w:before="320" w:after="480"/>
      <w:ind w:left="720" w:right="720"/>
      <w:jc w:val="center"/>
    </w:pPr>
    <w:rPr>
      <w:rFonts w:asciiTheme="majorHAnsi" w:eastAsiaTheme="majorEastAsia" w:hAnsiTheme="majorHAnsi" w:cstheme="majorBidi"/>
      <w:i/>
      <w:iCs/>
      <w:sz w:val="20"/>
      <w:szCs w:val="20"/>
      <w:lang w:eastAsia="en-US"/>
    </w:rPr>
  </w:style>
  <w:style w:type="character" w:customStyle="1" w:styleId="CitadestacadaCar">
    <w:name w:val="Cita destacada Car"/>
    <w:basedOn w:val="Fuentedeprrafopredeter"/>
    <w:link w:val="Citadestacada"/>
    <w:uiPriority w:val="30"/>
    <w:rsid w:val="003E7C37"/>
    <w:rPr>
      <w:rFonts w:asciiTheme="majorHAnsi" w:eastAsiaTheme="majorEastAsia" w:hAnsiTheme="majorHAnsi" w:cstheme="majorBidi"/>
      <w:i/>
      <w:iCs/>
      <w:sz w:val="20"/>
      <w:szCs w:val="20"/>
    </w:rPr>
  </w:style>
  <w:style w:type="character" w:styleId="nfasissutil">
    <w:name w:val="Subtle Emphasis"/>
    <w:uiPriority w:val="19"/>
    <w:qFormat/>
    <w:rsid w:val="003E7C37"/>
    <w:rPr>
      <w:i/>
      <w:iCs/>
      <w:color w:val="5A5A5A" w:themeColor="text1" w:themeTint="A5"/>
    </w:rPr>
  </w:style>
  <w:style w:type="character" w:styleId="nfasisintenso">
    <w:name w:val="Intense Emphasis"/>
    <w:uiPriority w:val="21"/>
    <w:qFormat/>
    <w:rsid w:val="003E7C37"/>
    <w:rPr>
      <w:b/>
      <w:bCs/>
      <w:i/>
      <w:iCs/>
      <w:color w:val="auto"/>
      <w:u w:val="single"/>
    </w:rPr>
  </w:style>
  <w:style w:type="character" w:styleId="Referenciasutil">
    <w:name w:val="Subtle Reference"/>
    <w:uiPriority w:val="31"/>
    <w:qFormat/>
    <w:rsid w:val="003E7C37"/>
    <w:rPr>
      <w:smallCaps/>
    </w:rPr>
  </w:style>
  <w:style w:type="character" w:styleId="Referenciaintensa">
    <w:name w:val="Intense Reference"/>
    <w:uiPriority w:val="32"/>
    <w:qFormat/>
    <w:rsid w:val="003E7C37"/>
    <w:rPr>
      <w:b/>
      <w:bCs/>
      <w:smallCaps/>
      <w:color w:val="auto"/>
    </w:rPr>
  </w:style>
  <w:style w:type="character" w:styleId="Ttulodellibro">
    <w:name w:val="Book Title"/>
    <w:uiPriority w:val="33"/>
    <w:qFormat/>
    <w:rsid w:val="003E7C37"/>
    <w:rPr>
      <w:rFonts w:asciiTheme="majorHAnsi" w:eastAsiaTheme="majorEastAsia" w:hAnsiTheme="majorHAnsi" w:cstheme="majorBidi"/>
      <w:b/>
      <w:bCs/>
      <w:smallCaps/>
      <w:color w:val="auto"/>
      <w:u w:val="single"/>
    </w:rPr>
  </w:style>
  <w:style w:type="paragraph" w:styleId="TtuloTDC">
    <w:name w:val="TOC Heading"/>
    <w:basedOn w:val="Ttulo1"/>
    <w:next w:val="Normal"/>
    <w:uiPriority w:val="39"/>
    <w:unhideWhenUsed/>
    <w:qFormat/>
    <w:rsid w:val="003E7C37"/>
    <w:pPr>
      <w:outlineLvl w:val="9"/>
    </w:pPr>
  </w:style>
  <w:style w:type="paragraph" w:styleId="Encabezado">
    <w:name w:val="header"/>
    <w:basedOn w:val="Normal"/>
    <w:link w:val="EncabezadoCar"/>
    <w:uiPriority w:val="99"/>
    <w:unhideWhenUsed/>
    <w:rsid w:val="00BD391F"/>
    <w:pPr>
      <w:tabs>
        <w:tab w:val="center" w:pos="4419"/>
        <w:tab w:val="right" w:pos="8838"/>
      </w:tabs>
      <w:ind w:firstLine="360"/>
    </w:pPr>
    <w:rPr>
      <w:rFonts w:asciiTheme="minorHAnsi" w:eastAsiaTheme="minorEastAsia" w:hAnsiTheme="minorHAnsi" w:cstheme="minorBidi"/>
      <w:sz w:val="22"/>
      <w:szCs w:val="22"/>
      <w:lang w:eastAsia="en-US"/>
    </w:rPr>
  </w:style>
  <w:style w:type="character" w:customStyle="1" w:styleId="EncabezadoCar">
    <w:name w:val="Encabezado Car"/>
    <w:basedOn w:val="Fuentedeprrafopredeter"/>
    <w:link w:val="Encabezado"/>
    <w:uiPriority w:val="99"/>
    <w:rsid w:val="00BD391F"/>
  </w:style>
  <w:style w:type="paragraph" w:styleId="Piedepgina">
    <w:name w:val="footer"/>
    <w:basedOn w:val="Normal"/>
    <w:link w:val="PiedepginaCar"/>
    <w:uiPriority w:val="99"/>
    <w:unhideWhenUsed/>
    <w:rsid w:val="00BD391F"/>
    <w:pPr>
      <w:tabs>
        <w:tab w:val="center" w:pos="4419"/>
        <w:tab w:val="right" w:pos="8838"/>
      </w:tabs>
      <w:ind w:firstLine="360"/>
    </w:pPr>
    <w:rPr>
      <w:rFonts w:asciiTheme="minorHAnsi" w:eastAsiaTheme="minorEastAsia" w:hAnsiTheme="minorHAnsi" w:cstheme="minorBidi"/>
      <w:sz w:val="22"/>
      <w:szCs w:val="22"/>
      <w:lang w:eastAsia="en-US"/>
    </w:rPr>
  </w:style>
  <w:style w:type="character" w:customStyle="1" w:styleId="PiedepginaCar">
    <w:name w:val="Pie de página Car"/>
    <w:basedOn w:val="Fuentedeprrafopredeter"/>
    <w:link w:val="Piedepgina"/>
    <w:uiPriority w:val="99"/>
    <w:rsid w:val="00BD391F"/>
  </w:style>
  <w:style w:type="paragraph" w:styleId="Revisin">
    <w:name w:val="Revision"/>
    <w:hidden/>
    <w:uiPriority w:val="99"/>
    <w:semiHidden/>
    <w:rsid w:val="000F409F"/>
    <w:pPr>
      <w:spacing w:after="0" w:line="240" w:lineRule="auto"/>
      <w:ind w:firstLine="0"/>
    </w:pPr>
  </w:style>
  <w:style w:type="table" w:customStyle="1" w:styleId="Sombreadoclaro1">
    <w:name w:val="Sombreado claro1"/>
    <w:basedOn w:val="Tablanormal"/>
    <w:uiPriority w:val="60"/>
    <w:rsid w:val="003554DA"/>
    <w:pPr>
      <w:spacing w:after="0" w:line="240" w:lineRule="auto"/>
      <w:ind w:firstLine="0"/>
    </w:pPr>
    <w:rPr>
      <w:rFonts w:eastAsiaTheme="minorHAns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Default">
    <w:name w:val="Default"/>
    <w:rsid w:val="00541B78"/>
    <w:pPr>
      <w:autoSpaceDE w:val="0"/>
      <w:autoSpaceDN w:val="0"/>
      <w:adjustRightInd w:val="0"/>
      <w:spacing w:after="0" w:line="240" w:lineRule="auto"/>
      <w:ind w:firstLine="0"/>
    </w:pPr>
    <w:rPr>
      <w:rFonts w:ascii="Garamond" w:eastAsiaTheme="minorHAnsi" w:hAnsi="Garamond" w:cs="Garamond"/>
      <w:color w:val="000000"/>
      <w:sz w:val="24"/>
      <w:szCs w:val="24"/>
    </w:rPr>
  </w:style>
  <w:style w:type="table" w:customStyle="1" w:styleId="Sombreadoclaro2">
    <w:name w:val="Sombreado claro2"/>
    <w:basedOn w:val="Tablanormal"/>
    <w:uiPriority w:val="60"/>
    <w:rsid w:val="00541B78"/>
    <w:pPr>
      <w:spacing w:after="0" w:line="240" w:lineRule="auto"/>
      <w:ind w:firstLine="0"/>
    </w:pPr>
    <w:rPr>
      <w:rFonts w:eastAsiaTheme="minorHAns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Cuadrculaclara1">
    <w:name w:val="Cuadrícula clara1"/>
    <w:basedOn w:val="Tablanormal"/>
    <w:uiPriority w:val="62"/>
    <w:rsid w:val="00541B78"/>
    <w:pPr>
      <w:spacing w:after="0" w:line="240" w:lineRule="auto"/>
      <w:ind w:firstLine="0"/>
    </w:pPr>
    <w:rPr>
      <w:rFonts w:eastAsiaTheme="minorHAns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Nmerodepgina">
    <w:name w:val="page number"/>
    <w:basedOn w:val="Fuentedeprrafopredeter"/>
    <w:uiPriority w:val="99"/>
    <w:semiHidden/>
    <w:unhideWhenUsed/>
    <w:rsid w:val="00BC0203"/>
  </w:style>
  <w:style w:type="paragraph" w:styleId="TDC1">
    <w:name w:val="toc 1"/>
    <w:basedOn w:val="Normal"/>
    <w:next w:val="Normal"/>
    <w:autoRedefine/>
    <w:uiPriority w:val="39"/>
    <w:unhideWhenUsed/>
    <w:rsid w:val="00CE6310"/>
    <w:pPr>
      <w:spacing w:before="120" w:after="120" w:line="480" w:lineRule="auto"/>
      <w:ind w:firstLine="360"/>
    </w:pPr>
    <w:rPr>
      <w:rFonts w:asciiTheme="minorHAnsi" w:eastAsiaTheme="minorEastAsia" w:hAnsiTheme="minorHAnsi" w:cstheme="minorHAnsi"/>
      <w:b/>
      <w:bCs/>
      <w:caps/>
      <w:sz w:val="20"/>
      <w:szCs w:val="20"/>
      <w:lang w:eastAsia="en-US"/>
    </w:rPr>
  </w:style>
  <w:style w:type="paragraph" w:styleId="TDC2">
    <w:name w:val="toc 2"/>
    <w:basedOn w:val="Normal"/>
    <w:next w:val="Normal"/>
    <w:autoRedefine/>
    <w:uiPriority w:val="39"/>
    <w:semiHidden/>
    <w:unhideWhenUsed/>
    <w:rsid w:val="00AD121B"/>
    <w:pPr>
      <w:spacing w:line="480" w:lineRule="auto"/>
      <w:ind w:left="220" w:firstLine="360"/>
    </w:pPr>
    <w:rPr>
      <w:rFonts w:asciiTheme="minorHAnsi" w:eastAsiaTheme="minorEastAsia" w:hAnsiTheme="minorHAnsi" w:cstheme="minorHAnsi"/>
      <w:smallCaps/>
      <w:sz w:val="20"/>
      <w:szCs w:val="20"/>
      <w:lang w:eastAsia="en-US"/>
    </w:rPr>
  </w:style>
  <w:style w:type="paragraph" w:styleId="TDC3">
    <w:name w:val="toc 3"/>
    <w:basedOn w:val="Normal"/>
    <w:next w:val="Normal"/>
    <w:autoRedefine/>
    <w:uiPriority w:val="39"/>
    <w:semiHidden/>
    <w:unhideWhenUsed/>
    <w:rsid w:val="00AD121B"/>
    <w:pPr>
      <w:spacing w:line="480" w:lineRule="auto"/>
      <w:ind w:left="440" w:firstLine="360"/>
    </w:pPr>
    <w:rPr>
      <w:rFonts w:asciiTheme="minorHAnsi" w:eastAsiaTheme="minorEastAsia" w:hAnsiTheme="minorHAnsi" w:cstheme="minorHAnsi"/>
      <w:i/>
      <w:iCs/>
      <w:sz w:val="20"/>
      <w:szCs w:val="20"/>
      <w:lang w:eastAsia="en-US"/>
    </w:rPr>
  </w:style>
  <w:style w:type="paragraph" w:styleId="TDC4">
    <w:name w:val="toc 4"/>
    <w:basedOn w:val="Normal"/>
    <w:next w:val="Normal"/>
    <w:autoRedefine/>
    <w:uiPriority w:val="39"/>
    <w:semiHidden/>
    <w:unhideWhenUsed/>
    <w:rsid w:val="00AD121B"/>
    <w:pPr>
      <w:spacing w:line="480" w:lineRule="auto"/>
      <w:ind w:left="660" w:firstLine="360"/>
    </w:pPr>
    <w:rPr>
      <w:rFonts w:asciiTheme="minorHAnsi" w:eastAsiaTheme="minorEastAsia" w:hAnsiTheme="minorHAnsi" w:cstheme="minorHAnsi"/>
      <w:sz w:val="18"/>
      <w:szCs w:val="18"/>
      <w:lang w:eastAsia="en-US"/>
    </w:rPr>
  </w:style>
  <w:style w:type="paragraph" w:styleId="TDC5">
    <w:name w:val="toc 5"/>
    <w:basedOn w:val="Normal"/>
    <w:next w:val="Normal"/>
    <w:autoRedefine/>
    <w:uiPriority w:val="39"/>
    <w:semiHidden/>
    <w:unhideWhenUsed/>
    <w:rsid w:val="00AD121B"/>
    <w:pPr>
      <w:spacing w:line="480" w:lineRule="auto"/>
      <w:ind w:left="880" w:firstLine="360"/>
    </w:pPr>
    <w:rPr>
      <w:rFonts w:asciiTheme="minorHAnsi" w:eastAsiaTheme="minorEastAsia" w:hAnsiTheme="minorHAnsi" w:cstheme="minorHAnsi"/>
      <w:sz w:val="18"/>
      <w:szCs w:val="18"/>
      <w:lang w:eastAsia="en-US"/>
    </w:rPr>
  </w:style>
  <w:style w:type="paragraph" w:styleId="TDC6">
    <w:name w:val="toc 6"/>
    <w:basedOn w:val="Normal"/>
    <w:next w:val="Normal"/>
    <w:autoRedefine/>
    <w:uiPriority w:val="39"/>
    <w:semiHidden/>
    <w:unhideWhenUsed/>
    <w:rsid w:val="00AD121B"/>
    <w:pPr>
      <w:spacing w:line="480" w:lineRule="auto"/>
      <w:ind w:left="1100" w:firstLine="360"/>
    </w:pPr>
    <w:rPr>
      <w:rFonts w:asciiTheme="minorHAnsi" w:eastAsiaTheme="minorEastAsia" w:hAnsiTheme="minorHAnsi" w:cstheme="minorHAnsi"/>
      <w:sz w:val="18"/>
      <w:szCs w:val="18"/>
      <w:lang w:eastAsia="en-US"/>
    </w:rPr>
  </w:style>
  <w:style w:type="paragraph" w:styleId="TDC7">
    <w:name w:val="toc 7"/>
    <w:basedOn w:val="Normal"/>
    <w:next w:val="Normal"/>
    <w:autoRedefine/>
    <w:uiPriority w:val="39"/>
    <w:semiHidden/>
    <w:unhideWhenUsed/>
    <w:rsid w:val="00AD121B"/>
    <w:pPr>
      <w:spacing w:line="480" w:lineRule="auto"/>
      <w:ind w:left="1320" w:firstLine="360"/>
    </w:pPr>
    <w:rPr>
      <w:rFonts w:asciiTheme="minorHAnsi" w:eastAsiaTheme="minorEastAsia" w:hAnsiTheme="minorHAnsi" w:cstheme="minorHAnsi"/>
      <w:sz w:val="18"/>
      <w:szCs w:val="18"/>
      <w:lang w:eastAsia="en-US"/>
    </w:rPr>
  </w:style>
  <w:style w:type="paragraph" w:styleId="TDC8">
    <w:name w:val="toc 8"/>
    <w:basedOn w:val="Normal"/>
    <w:next w:val="Normal"/>
    <w:autoRedefine/>
    <w:uiPriority w:val="39"/>
    <w:semiHidden/>
    <w:unhideWhenUsed/>
    <w:rsid w:val="00AD121B"/>
    <w:pPr>
      <w:spacing w:line="480" w:lineRule="auto"/>
      <w:ind w:left="1540" w:firstLine="360"/>
    </w:pPr>
    <w:rPr>
      <w:rFonts w:asciiTheme="minorHAnsi" w:eastAsiaTheme="minorEastAsia" w:hAnsiTheme="minorHAnsi" w:cstheme="minorHAnsi"/>
      <w:sz w:val="18"/>
      <w:szCs w:val="18"/>
      <w:lang w:eastAsia="en-US"/>
    </w:rPr>
  </w:style>
  <w:style w:type="paragraph" w:styleId="TDC9">
    <w:name w:val="toc 9"/>
    <w:basedOn w:val="Normal"/>
    <w:next w:val="Normal"/>
    <w:autoRedefine/>
    <w:uiPriority w:val="39"/>
    <w:semiHidden/>
    <w:unhideWhenUsed/>
    <w:rsid w:val="00AD121B"/>
    <w:pPr>
      <w:spacing w:line="480" w:lineRule="auto"/>
      <w:ind w:left="1760" w:firstLine="360"/>
    </w:pPr>
    <w:rPr>
      <w:rFonts w:asciiTheme="minorHAnsi" w:eastAsiaTheme="minorEastAsia" w:hAnsiTheme="minorHAnsi" w:cstheme="minorHAnsi"/>
      <w:sz w:val="18"/>
      <w:szCs w:val="18"/>
      <w:lang w:eastAsia="en-US"/>
    </w:rPr>
  </w:style>
  <w:style w:type="character" w:customStyle="1" w:styleId="apple-converted-space">
    <w:name w:val="apple-converted-space"/>
    <w:basedOn w:val="Fuentedeprrafopredeter"/>
    <w:rsid w:val="00B604D6"/>
  </w:style>
  <w:style w:type="character" w:styleId="Hipervnculovisitado">
    <w:name w:val="FollowedHyperlink"/>
    <w:basedOn w:val="Fuentedeprrafopredeter"/>
    <w:uiPriority w:val="99"/>
    <w:semiHidden/>
    <w:unhideWhenUsed/>
    <w:rsid w:val="00257F1D"/>
    <w:rPr>
      <w:color w:val="954F72" w:themeColor="followedHyperlink"/>
      <w:u w:val="single"/>
    </w:rPr>
  </w:style>
  <w:style w:type="table" w:styleId="Tablaconcuadrcula2-nfasis1">
    <w:name w:val="Grid Table 2 Accent 1"/>
    <w:basedOn w:val="Tablanormal"/>
    <w:uiPriority w:val="47"/>
    <w:rsid w:val="00C30F5B"/>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Mencinsinresolver">
    <w:name w:val="Unresolved Mention"/>
    <w:basedOn w:val="Fuentedeprrafopredeter"/>
    <w:uiPriority w:val="99"/>
    <w:semiHidden/>
    <w:unhideWhenUsed/>
    <w:rsid w:val="00F86E00"/>
    <w:rPr>
      <w:color w:val="605E5C"/>
      <w:shd w:val="clear" w:color="auto" w:fill="E1DFDD"/>
    </w:rPr>
  </w:style>
  <w:style w:type="paragraph" w:styleId="Tabladeilustraciones">
    <w:name w:val="table of figures"/>
    <w:basedOn w:val="Normal"/>
    <w:next w:val="Normal"/>
    <w:uiPriority w:val="99"/>
    <w:unhideWhenUsed/>
    <w:rsid w:val="00C669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208780">
      <w:bodyDiv w:val="1"/>
      <w:marLeft w:val="0"/>
      <w:marRight w:val="0"/>
      <w:marTop w:val="0"/>
      <w:marBottom w:val="0"/>
      <w:divBdr>
        <w:top w:val="none" w:sz="0" w:space="0" w:color="auto"/>
        <w:left w:val="none" w:sz="0" w:space="0" w:color="auto"/>
        <w:bottom w:val="none" w:sz="0" w:space="0" w:color="auto"/>
        <w:right w:val="none" w:sz="0" w:space="0" w:color="auto"/>
      </w:divBdr>
      <w:divsChild>
        <w:div w:id="660429837">
          <w:marLeft w:val="0"/>
          <w:marRight w:val="0"/>
          <w:marTop w:val="0"/>
          <w:marBottom w:val="0"/>
          <w:divBdr>
            <w:top w:val="none" w:sz="0" w:space="0" w:color="auto"/>
            <w:left w:val="none" w:sz="0" w:space="0" w:color="auto"/>
            <w:bottom w:val="none" w:sz="0" w:space="0" w:color="auto"/>
            <w:right w:val="none" w:sz="0" w:space="0" w:color="auto"/>
          </w:divBdr>
          <w:divsChild>
            <w:div w:id="960068658">
              <w:marLeft w:val="0"/>
              <w:marRight w:val="0"/>
              <w:marTop w:val="0"/>
              <w:marBottom w:val="0"/>
              <w:divBdr>
                <w:top w:val="none" w:sz="0" w:space="0" w:color="auto"/>
                <w:left w:val="none" w:sz="0" w:space="0" w:color="auto"/>
                <w:bottom w:val="none" w:sz="0" w:space="0" w:color="auto"/>
                <w:right w:val="none" w:sz="0" w:space="0" w:color="auto"/>
              </w:divBdr>
              <w:divsChild>
                <w:div w:id="138178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15305">
      <w:bodyDiv w:val="1"/>
      <w:marLeft w:val="0"/>
      <w:marRight w:val="0"/>
      <w:marTop w:val="0"/>
      <w:marBottom w:val="0"/>
      <w:divBdr>
        <w:top w:val="none" w:sz="0" w:space="0" w:color="auto"/>
        <w:left w:val="none" w:sz="0" w:space="0" w:color="auto"/>
        <w:bottom w:val="none" w:sz="0" w:space="0" w:color="auto"/>
        <w:right w:val="none" w:sz="0" w:space="0" w:color="auto"/>
      </w:divBdr>
    </w:div>
    <w:div w:id="74594705">
      <w:bodyDiv w:val="1"/>
      <w:marLeft w:val="0"/>
      <w:marRight w:val="0"/>
      <w:marTop w:val="0"/>
      <w:marBottom w:val="0"/>
      <w:divBdr>
        <w:top w:val="none" w:sz="0" w:space="0" w:color="auto"/>
        <w:left w:val="none" w:sz="0" w:space="0" w:color="auto"/>
        <w:bottom w:val="none" w:sz="0" w:space="0" w:color="auto"/>
        <w:right w:val="none" w:sz="0" w:space="0" w:color="auto"/>
      </w:divBdr>
    </w:div>
    <w:div w:id="76439201">
      <w:bodyDiv w:val="1"/>
      <w:marLeft w:val="0"/>
      <w:marRight w:val="0"/>
      <w:marTop w:val="0"/>
      <w:marBottom w:val="0"/>
      <w:divBdr>
        <w:top w:val="none" w:sz="0" w:space="0" w:color="auto"/>
        <w:left w:val="none" w:sz="0" w:space="0" w:color="auto"/>
        <w:bottom w:val="none" w:sz="0" w:space="0" w:color="auto"/>
        <w:right w:val="none" w:sz="0" w:space="0" w:color="auto"/>
      </w:divBdr>
    </w:div>
    <w:div w:id="82067579">
      <w:bodyDiv w:val="1"/>
      <w:marLeft w:val="0"/>
      <w:marRight w:val="0"/>
      <w:marTop w:val="0"/>
      <w:marBottom w:val="0"/>
      <w:divBdr>
        <w:top w:val="none" w:sz="0" w:space="0" w:color="auto"/>
        <w:left w:val="none" w:sz="0" w:space="0" w:color="auto"/>
        <w:bottom w:val="none" w:sz="0" w:space="0" w:color="auto"/>
        <w:right w:val="none" w:sz="0" w:space="0" w:color="auto"/>
      </w:divBdr>
    </w:div>
    <w:div w:id="86122002">
      <w:bodyDiv w:val="1"/>
      <w:marLeft w:val="0"/>
      <w:marRight w:val="0"/>
      <w:marTop w:val="0"/>
      <w:marBottom w:val="0"/>
      <w:divBdr>
        <w:top w:val="none" w:sz="0" w:space="0" w:color="auto"/>
        <w:left w:val="none" w:sz="0" w:space="0" w:color="auto"/>
        <w:bottom w:val="none" w:sz="0" w:space="0" w:color="auto"/>
        <w:right w:val="none" w:sz="0" w:space="0" w:color="auto"/>
      </w:divBdr>
    </w:div>
    <w:div w:id="89201387">
      <w:bodyDiv w:val="1"/>
      <w:marLeft w:val="0"/>
      <w:marRight w:val="0"/>
      <w:marTop w:val="0"/>
      <w:marBottom w:val="0"/>
      <w:divBdr>
        <w:top w:val="none" w:sz="0" w:space="0" w:color="auto"/>
        <w:left w:val="none" w:sz="0" w:space="0" w:color="auto"/>
        <w:bottom w:val="none" w:sz="0" w:space="0" w:color="auto"/>
        <w:right w:val="none" w:sz="0" w:space="0" w:color="auto"/>
      </w:divBdr>
    </w:div>
    <w:div w:id="155803376">
      <w:bodyDiv w:val="1"/>
      <w:marLeft w:val="0"/>
      <w:marRight w:val="0"/>
      <w:marTop w:val="0"/>
      <w:marBottom w:val="0"/>
      <w:divBdr>
        <w:top w:val="none" w:sz="0" w:space="0" w:color="auto"/>
        <w:left w:val="none" w:sz="0" w:space="0" w:color="auto"/>
        <w:bottom w:val="none" w:sz="0" w:space="0" w:color="auto"/>
        <w:right w:val="none" w:sz="0" w:space="0" w:color="auto"/>
      </w:divBdr>
      <w:divsChild>
        <w:div w:id="255132839">
          <w:marLeft w:val="0"/>
          <w:marRight w:val="0"/>
          <w:marTop w:val="0"/>
          <w:marBottom w:val="0"/>
          <w:divBdr>
            <w:top w:val="none" w:sz="0" w:space="0" w:color="auto"/>
            <w:left w:val="none" w:sz="0" w:space="0" w:color="auto"/>
            <w:bottom w:val="none" w:sz="0" w:space="0" w:color="auto"/>
            <w:right w:val="none" w:sz="0" w:space="0" w:color="auto"/>
          </w:divBdr>
          <w:divsChild>
            <w:div w:id="1334378953">
              <w:marLeft w:val="0"/>
              <w:marRight w:val="0"/>
              <w:marTop w:val="0"/>
              <w:marBottom w:val="0"/>
              <w:divBdr>
                <w:top w:val="none" w:sz="0" w:space="0" w:color="auto"/>
                <w:left w:val="none" w:sz="0" w:space="0" w:color="auto"/>
                <w:bottom w:val="none" w:sz="0" w:space="0" w:color="auto"/>
                <w:right w:val="none" w:sz="0" w:space="0" w:color="auto"/>
              </w:divBdr>
              <w:divsChild>
                <w:div w:id="46080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98177">
      <w:bodyDiv w:val="1"/>
      <w:marLeft w:val="0"/>
      <w:marRight w:val="0"/>
      <w:marTop w:val="0"/>
      <w:marBottom w:val="0"/>
      <w:divBdr>
        <w:top w:val="none" w:sz="0" w:space="0" w:color="auto"/>
        <w:left w:val="none" w:sz="0" w:space="0" w:color="auto"/>
        <w:bottom w:val="none" w:sz="0" w:space="0" w:color="auto"/>
        <w:right w:val="none" w:sz="0" w:space="0" w:color="auto"/>
      </w:divBdr>
    </w:div>
    <w:div w:id="314259496">
      <w:bodyDiv w:val="1"/>
      <w:marLeft w:val="0"/>
      <w:marRight w:val="0"/>
      <w:marTop w:val="0"/>
      <w:marBottom w:val="0"/>
      <w:divBdr>
        <w:top w:val="none" w:sz="0" w:space="0" w:color="auto"/>
        <w:left w:val="none" w:sz="0" w:space="0" w:color="auto"/>
        <w:bottom w:val="none" w:sz="0" w:space="0" w:color="auto"/>
        <w:right w:val="none" w:sz="0" w:space="0" w:color="auto"/>
      </w:divBdr>
    </w:div>
    <w:div w:id="323508087">
      <w:bodyDiv w:val="1"/>
      <w:marLeft w:val="0"/>
      <w:marRight w:val="0"/>
      <w:marTop w:val="0"/>
      <w:marBottom w:val="0"/>
      <w:divBdr>
        <w:top w:val="none" w:sz="0" w:space="0" w:color="auto"/>
        <w:left w:val="none" w:sz="0" w:space="0" w:color="auto"/>
        <w:bottom w:val="none" w:sz="0" w:space="0" w:color="auto"/>
        <w:right w:val="none" w:sz="0" w:space="0" w:color="auto"/>
      </w:divBdr>
      <w:divsChild>
        <w:div w:id="953638332">
          <w:marLeft w:val="0"/>
          <w:marRight w:val="0"/>
          <w:marTop w:val="0"/>
          <w:marBottom w:val="0"/>
          <w:divBdr>
            <w:top w:val="none" w:sz="0" w:space="0" w:color="auto"/>
            <w:left w:val="none" w:sz="0" w:space="0" w:color="auto"/>
            <w:bottom w:val="none" w:sz="0" w:space="0" w:color="auto"/>
            <w:right w:val="none" w:sz="0" w:space="0" w:color="auto"/>
          </w:divBdr>
          <w:divsChild>
            <w:div w:id="400569199">
              <w:marLeft w:val="0"/>
              <w:marRight w:val="0"/>
              <w:marTop w:val="0"/>
              <w:marBottom w:val="0"/>
              <w:divBdr>
                <w:top w:val="none" w:sz="0" w:space="0" w:color="auto"/>
                <w:left w:val="none" w:sz="0" w:space="0" w:color="auto"/>
                <w:bottom w:val="none" w:sz="0" w:space="0" w:color="auto"/>
                <w:right w:val="none" w:sz="0" w:space="0" w:color="auto"/>
              </w:divBdr>
              <w:divsChild>
                <w:div w:id="148642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337593">
      <w:bodyDiv w:val="1"/>
      <w:marLeft w:val="0"/>
      <w:marRight w:val="0"/>
      <w:marTop w:val="0"/>
      <w:marBottom w:val="0"/>
      <w:divBdr>
        <w:top w:val="none" w:sz="0" w:space="0" w:color="auto"/>
        <w:left w:val="none" w:sz="0" w:space="0" w:color="auto"/>
        <w:bottom w:val="none" w:sz="0" w:space="0" w:color="auto"/>
        <w:right w:val="none" w:sz="0" w:space="0" w:color="auto"/>
      </w:divBdr>
      <w:divsChild>
        <w:div w:id="1926038535">
          <w:marLeft w:val="0"/>
          <w:marRight w:val="0"/>
          <w:marTop w:val="0"/>
          <w:marBottom w:val="0"/>
          <w:divBdr>
            <w:top w:val="none" w:sz="0" w:space="0" w:color="auto"/>
            <w:left w:val="none" w:sz="0" w:space="0" w:color="auto"/>
            <w:bottom w:val="none" w:sz="0" w:space="0" w:color="auto"/>
            <w:right w:val="none" w:sz="0" w:space="0" w:color="auto"/>
          </w:divBdr>
          <w:divsChild>
            <w:div w:id="1405759688">
              <w:marLeft w:val="0"/>
              <w:marRight w:val="0"/>
              <w:marTop w:val="0"/>
              <w:marBottom w:val="0"/>
              <w:divBdr>
                <w:top w:val="none" w:sz="0" w:space="0" w:color="auto"/>
                <w:left w:val="none" w:sz="0" w:space="0" w:color="auto"/>
                <w:bottom w:val="none" w:sz="0" w:space="0" w:color="auto"/>
                <w:right w:val="none" w:sz="0" w:space="0" w:color="auto"/>
              </w:divBdr>
              <w:divsChild>
                <w:div w:id="157011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202553">
      <w:bodyDiv w:val="1"/>
      <w:marLeft w:val="0"/>
      <w:marRight w:val="0"/>
      <w:marTop w:val="0"/>
      <w:marBottom w:val="0"/>
      <w:divBdr>
        <w:top w:val="none" w:sz="0" w:space="0" w:color="auto"/>
        <w:left w:val="none" w:sz="0" w:space="0" w:color="auto"/>
        <w:bottom w:val="none" w:sz="0" w:space="0" w:color="auto"/>
        <w:right w:val="none" w:sz="0" w:space="0" w:color="auto"/>
      </w:divBdr>
    </w:div>
    <w:div w:id="413086137">
      <w:bodyDiv w:val="1"/>
      <w:marLeft w:val="0"/>
      <w:marRight w:val="0"/>
      <w:marTop w:val="0"/>
      <w:marBottom w:val="0"/>
      <w:divBdr>
        <w:top w:val="none" w:sz="0" w:space="0" w:color="auto"/>
        <w:left w:val="none" w:sz="0" w:space="0" w:color="auto"/>
        <w:bottom w:val="none" w:sz="0" w:space="0" w:color="auto"/>
        <w:right w:val="none" w:sz="0" w:space="0" w:color="auto"/>
      </w:divBdr>
    </w:div>
    <w:div w:id="414863936">
      <w:bodyDiv w:val="1"/>
      <w:marLeft w:val="0"/>
      <w:marRight w:val="0"/>
      <w:marTop w:val="0"/>
      <w:marBottom w:val="0"/>
      <w:divBdr>
        <w:top w:val="none" w:sz="0" w:space="0" w:color="auto"/>
        <w:left w:val="none" w:sz="0" w:space="0" w:color="auto"/>
        <w:bottom w:val="none" w:sz="0" w:space="0" w:color="auto"/>
        <w:right w:val="none" w:sz="0" w:space="0" w:color="auto"/>
      </w:divBdr>
      <w:divsChild>
        <w:div w:id="1961305104">
          <w:marLeft w:val="0"/>
          <w:marRight w:val="0"/>
          <w:marTop w:val="0"/>
          <w:marBottom w:val="0"/>
          <w:divBdr>
            <w:top w:val="none" w:sz="0" w:space="0" w:color="auto"/>
            <w:left w:val="none" w:sz="0" w:space="0" w:color="auto"/>
            <w:bottom w:val="none" w:sz="0" w:space="0" w:color="auto"/>
            <w:right w:val="none" w:sz="0" w:space="0" w:color="auto"/>
          </w:divBdr>
          <w:divsChild>
            <w:div w:id="334117408">
              <w:marLeft w:val="0"/>
              <w:marRight w:val="0"/>
              <w:marTop w:val="0"/>
              <w:marBottom w:val="0"/>
              <w:divBdr>
                <w:top w:val="none" w:sz="0" w:space="0" w:color="auto"/>
                <w:left w:val="none" w:sz="0" w:space="0" w:color="auto"/>
                <w:bottom w:val="none" w:sz="0" w:space="0" w:color="auto"/>
                <w:right w:val="none" w:sz="0" w:space="0" w:color="auto"/>
              </w:divBdr>
              <w:divsChild>
                <w:div w:id="1187716872">
                  <w:marLeft w:val="0"/>
                  <w:marRight w:val="0"/>
                  <w:marTop w:val="0"/>
                  <w:marBottom w:val="0"/>
                  <w:divBdr>
                    <w:top w:val="none" w:sz="0" w:space="0" w:color="auto"/>
                    <w:left w:val="none" w:sz="0" w:space="0" w:color="auto"/>
                    <w:bottom w:val="none" w:sz="0" w:space="0" w:color="auto"/>
                    <w:right w:val="none" w:sz="0" w:space="0" w:color="auto"/>
                  </w:divBdr>
                  <w:divsChild>
                    <w:div w:id="130462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1484693">
      <w:bodyDiv w:val="1"/>
      <w:marLeft w:val="0"/>
      <w:marRight w:val="0"/>
      <w:marTop w:val="0"/>
      <w:marBottom w:val="0"/>
      <w:divBdr>
        <w:top w:val="none" w:sz="0" w:space="0" w:color="auto"/>
        <w:left w:val="none" w:sz="0" w:space="0" w:color="auto"/>
        <w:bottom w:val="none" w:sz="0" w:space="0" w:color="auto"/>
        <w:right w:val="none" w:sz="0" w:space="0" w:color="auto"/>
      </w:divBdr>
      <w:divsChild>
        <w:div w:id="1325626974">
          <w:marLeft w:val="0"/>
          <w:marRight w:val="0"/>
          <w:marTop w:val="0"/>
          <w:marBottom w:val="0"/>
          <w:divBdr>
            <w:top w:val="none" w:sz="0" w:space="0" w:color="auto"/>
            <w:left w:val="none" w:sz="0" w:space="0" w:color="auto"/>
            <w:bottom w:val="none" w:sz="0" w:space="0" w:color="auto"/>
            <w:right w:val="none" w:sz="0" w:space="0" w:color="auto"/>
          </w:divBdr>
          <w:divsChild>
            <w:div w:id="1852255457">
              <w:marLeft w:val="0"/>
              <w:marRight w:val="0"/>
              <w:marTop w:val="0"/>
              <w:marBottom w:val="0"/>
              <w:divBdr>
                <w:top w:val="none" w:sz="0" w:space="0" w:color="auto"/>
                <w:left w:val="none" w:sz="0" w:space="0" w:color="auto"/>
                <w:bottom w:val="none" w:sz="0" w:space="0" w:color="auto"/>
                <w:right w:val="none" w:sz="0" w:space="0" w:color="auto"/>
              </w:divBdr>
              <w:divsChild>
                <w:div w:id="188240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791000">
      <w:bodyDiv w:val="1"/>
      <w:marLeft w:val="0"/>
      <w:marRight w:val="0"/>
      <w:marTop w:val="0"/>
      <w:marBottom w:val="0"/>
      <w:divBdr>
        <w:top w:val="none" w:sz="0" w:space="0" w:color="auto"/>
        <w:left w:val="none" w:sz="0" w:space="0" w:color="auto"/>
        <w:bottom w:val="none" w:sz="0" w:space="0" w:color="auto"/>
        <w:right w:val="none" w:sz="0" w:space="0" w:color="auto"/>
      </w:divBdr>
    </w:div>
    <w:div w:id="567614859">
      <w:bodyDiv w:val="1"/>
      <w:marLeft w:val="0"/>
      <w:marRight w:val="0"/>
      <w:marTop w:val="0"/>
      <w:marBottom w:val="0"/>
      <w:divBdr>
        <w:top w:val="none" w:sz="0" w:space="0" w:color="auto"/>
        <w:left w:val="none" w:sz="0" w:space="0" w:color="auto"/>
        <w:bottom w:val="none" w:sz="0" w:space="0" w:color="auto"/>
        <w:right w:val="none" w:sz="0" w:space="0" w:color="auto"/>
      </w:divBdr>
    </w:div>
    <w:div w:id="646473963">
      <w:bodyDiv w:val="1"/>
      <w:marLeft w:val="0"/>
      <w:marRight w:val="0"/>
      <w:marTop w:val="0"/>
      <w:marBottom w:val="0"/>
      <w:divBdr>
        <w:top w:val="none" w:sz="0" w:space="0" w:color="auto"/>
        <w:left w:val="none" w:sz="0" w:space="0" w:color="auto"/>
        <w:bottom w:val="none" w:sz="0" w:space="0" w:color="auto"/>
        <w:right w:val="none" w:sz="0" w:space="0" w:color="auto"/>
      </w:divBdr>
      <w:divsChild>
        <w:div w:id="1408571528">
          <w:marLeft w:val="0"/>
          <w:marRight w:val="0"/>
          <w:marTop w:val="0"/>
          <w:marBottom w:val="0"/>
          <w:divBdr>
            <w:top w:val="none" w:sz="0" w:space="0" w:color="auto"/>
            <w:left w:val="none" w:sz="0" w:space="0" w:color="auto"/>
            <w:bottom w:val="none" w:sz="0" w:space="0" w:color="auto"/>
            <w:right w:val="none" w:sz="0" w:space="0" w:color="auto"/>
          </w:divBdr>
          <w:divsChild>
            <w:div w:id="2042629143">
              <w:marLeft w:val="0"/>
              <w:marRight w:val="0"/>
              <w:marTop w:val="0"/>
              <w:marBottom w:val="0"/>
              <w:divBdr>
                <w:top w:val="none" w:sz="0" w:space="0" w:color="auto"/>
                <w:left w:val="none" w:sz="0" w:space="0" w:color="auto"/>
                <w:bottom w:val="none" w:sz="0" w:space="0" w:color="auto"/>
                <w:right w:val="none" w:sz="0" w:space="0" w:color="auto"/>
              </w:divBdr>
              <w:divsChild>
                <w:div w:id="73794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391896">
      <w:bodyDiv w:val="1"/>
      <w:marLeft w:val="0"/>
      <w:marRight w:val="0"/>
      <w:marTop w:val="0"/>
      <w:marBottom w:val="0"/>
      <w:divBdr>
        <w:top w:val="none" w:sz="0" w:space="0" w:color="auto"/>
        <w:left w:val="none" w:sz="0" w:space="0" w:color="auto"/>
        <w:bottom w:val="none" w:sz="0" w:space="0" w:color="auto"/>
        <w:right w:val="none" w:sz="0" w:space="0" w:color="auto"/>
      </w:divBdr>
      <w:divsChild>
        <w:div w:id="838085873">
          <w:marLeft w:val="0"/>
          <w:marRight w:val="0"/>
          <w:marTop w:val="0"/>
          <w:marBottom w:val="0"/>
          <w:divBdr>
            <w:top w:val="none" w:sz="0" w:space="0" w:color="auto"/>
            <w:left w:val="none" w:sz="0" w:space="0" w:color="auto"/>
            <w:bottom w:val="none" w:sz="0" w:space="0" w:color="auto"/>
            <w:right w:val="none" w:sz="0" w:space="0" w:color="auto"/>
          </w:divBdr>
          <w:divsChild>
            <w:div w:id="1170170194">
              <w:marLeft w:val="0"/>
              <w:marRight w:val="0"/>
              <w:marTop w:val="0"/>
              <w:marBottom w:val="0"/>
              <w:divBdr>
                <w:top w:val="none" w:sz="0" w:space="0" w:color="auto"/>
                <w:left w:val="none" w:sz="0" w:space="0" w:color="auto"/>
                <w:bottom w:val="none" w:sz="0" w:space="0" w:color="auto"/>
                <w:right w:val="none" w:sz="0" w:space="0" w:color="auto"/>
              </w:divBdr>
              <w:divsChild>
                <w:div w:id="123111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639212">
      <w:bodyDiv w:val="1"/>
      <w:marLeft w:val="0"/>
      <w:marRight w:val="0"/>
      <w:marTop w:val="0"/>
      <w:marBottom w:val="0"/>
      <w:divBdr>
        <w:top w:val="none" w:sz="0" w:space="0" w:color="auto"/>
        <w:left w:val="none" w:sz="0" w:space="0" w:color="auto"/>
        <w:bottom w:val="none" w:sz="0" w:space="0" w:color="auto"/>
        <w:right w:val="none" w:sz="0" w:space="0" w:color="auto"/>
      </w:divBdr>
      <w:divsChild>
        <w:div w:id="988947670">
          <w:marLeft w:val="0"/>
          <w:marRight w:val="0"/>
          <w:marTop w:val="0"/>
          <w:marBottom w:val="0"/>
          <w:divBdr>
            <w:top w:val="none" w:sz="0" w:space="0" w:color="auto"/>
            <w:left w:val="none" w:sz="0" w:space="0" w:color="auto"/>
            <w:bottom w:val="none" w:sz="0" w:space="0" w:color="auto"/>
            <w:right w:val="none" w:sz="0" w:space="0" w:color="auto"/>
          </w:divBdr>
          <w:divsChild>
            <w:div w:id="2120369088">
              <w:marLeft w:val="0"/>
              <w:marRight w:val="0"/>
              <w:marTop w:val="0"/>
              <w:marBottom w:val="0"/>
              <w:divBdr>
                <w:top w:val="none" w:sz="0" w:space="0" w:color="auto"/>
                <w:left w:val="none" w:sz="0" w:space="0" w:color="auto"/>
                <w:bottom w:val="none" w:sz="0" w:space="0" w:color="auto"/>
                <w:right w:val="none" w:sz="0" w:space="0" w:color="auto"/>
              </w:divBdr>
              <w:divsChild>
                <w:div w:id="186084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4768811">
      <w:bodyDiv w:val="1"/>
      <w:marLeft w:val="0"/>
      <w:marRight w:val="0"/>
      <w:marTop w:val="0"/>
      <w:marBottom w:val="0"/>
      <w:divBdr>
        <w:top w:val="none" w:sz="0" w:space="0" w:color="auto"/>
        <w:left w:val="none" w:sz="0" w:space="0" w:color="auto"/>
        <w:bottom w:val="none" w:sz="0" w:space="0" w:color="auto"/>
        <w:right w:val="none" w:sz="0" w:space="0" w:color="auto"/>
      </w:divBdr>
      <w:divsChild>
        <w:div w:id="610088685">
          <w:marLeft w:val="0"/>
          <w:marRight w:val="0"/>
          <w:marTop w:val="0"/>
          <w:marBottom w:val="0"/>
          <w:divBdr>
            <w:top w:val="none" w:sz="0" w:space="0" w:color="auto"/>
            <w:left w:val="none" w:sz="0" w:space="0" w:color="auto"/>
            <w:bottom w:val="none" w:sz="0" w:space="0" w:color="auto"/>
            <w:right w:val="none" w:sz="0" w:space="0" w:color="auto"/>
          </w:divBdr>
          <w:divsChild>
            <w:div w:id="1068766254">
              <w:marLeft w:val="0"/>
              <w:marRight w:val="0"/>
              <w:marTop w:val="0"/>
              <w:marBottom w:val="0"/>
              <w:divBdr>
                <w:top w:val="none" w:sz="0" w:space="0" w:color="auto"/>
                <w:left w:val="none" w:sz="0" w:space="0" w:color="auto"/>
                <w:bottom w:val="none" w:sz="0" w:space="0" w:color="auto"/>
                <w:right w:val="none" w:sz="0" w:space="0" w:color="auto"/>
              </w:divBdr>
              <w:divsChild>
                <w:div w:id="73627301">
                  <w:marLeft w:val="0"/>
                  <w:marRight w:val="0"/>
                  <w:marTop w:val="0"/>
                  <w:marBottom w:val="0"/>
                  <w:divBdr>
                    <w:top w:val="none" w:sz="0" w:space="0" w:color="auto"/>
                    <w:left w:val="none" w:sz="0" w:space="0" w:color="auto"/>
                    <w:bottom w:val="none" w:sz="0" w:space="0" w:color="auto"/>
                    <w:right w:val="none" w:sz="0" w:space="0" w:color="auto"/>
                  </w:divBdr>
                  <w:divsChild>
                    <w:div w:id="107211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437690">
      <w:bodyDiv w:val="1"/>
      <w:marLeft w:val="0"/>
      <w:marRight w:val="0"/>
      <w:marTop w:val="0"/>
      <w:marBottom w:val="0"/>
      <w:divBdr>
        <w:top w:val="none" w:sz="0" w:space="0" w:color="auto"/>
        <w:left w:val="none" w:sz="0" w:space="0" w:color="auto"/>
        <w:bottom w:val="none" w:sz="0" w:space="0" w:color="auto"/>
        <w:right w:val="none" w:sz="0" w:space="0" w:color="auto"/>
      </w:divBdr>
      <w:divsChild>
        <w:div w:id="948781151">
          <w:marLeft w:val="0"/>
          <w:marRight w:val="0"/>
          <w:marTop w:val="0"/>
          <w:marBottom w:val="0"/>
          <w:divBdr>
            <w:top w:val="none" w:sz="0" w:space="0" w:color="auto"/>
            <w:left w:val="none" w:sz="0" w:space="0" w:color="auto"/>
            <w:bottom w:val="none" w:sz="0" w:space="0" w:color="auto"/>
            <w:right w:val="none" w:sz="0" w:space="0" w:color="auto"/>
          </w:divBdr>
        </w:div>
        <w:div w:id="573517832">
          <w:marLeft w:val="0"/>
          <w:marRight w:val="0"/>
          <w:marTop w:val="0"/>
          <w:marBottom w:val="0"/>
          <w:divBdr>
            <w:top w:val="none" w:sz="0" w:space="0" w:color="auto"/>
            <w:left w:val="none" w:sz="0" w:space="0" w:color="auto"/>
            <w:bottom w:val="none" w:sz="0" w:space="0" w:color="auto"/>
            <w:right w:val="none" w:sz="0" w:space="0" w:color="auto"/>
          </w:divBdr>
        </w:div>
      </w:divsChild>
    </w:div>
    <w:div w:id="705449643">
      <w:bodyDiv w:val="1"/>
      <w:marLeft w:val="0"/>
      <w:marRight w:val="0"/>
      <w:marTop w:val="0"/>
      <w:marBottom w:val="0"/>
      <w:divBdr>
        <w:top w:val="none" w:sz="0" w:space="0" w:color="auto"/>
        <w:left w:val="none" w:sz="0" w:space="0" w:color="auto"/>
        <w:bottom w:val="none" w:sz="0" w:space="0" w:color="auto"/>
        <w:right w:val="none" w:sz="0" w:space="0" w:color="auto"/>
      </w:divBdr>
      <w:divsChild>
        <w:div w:id="419983606">
          <w:marLeft w:val="0"/>
          <w:marRight w:val="0"/>
          <w:marTop w:val="0"/>
          <w:marBottom w:val="0"/>
          <w:divBdr>
            <w:top w:val="none" w:sz="0" w:space="0" w:color="auto"/>
            <w:left w:val="none" w:sz="0" w:space="0" w:color="auto"/>
            <w:bottom w:val="none" w:sz="0" w:space="0" w:color="auto"/>
            <w:right w:val="none" w:sz="0" w:space="0" w:color="auto"/>
          </w:divBdr>
          <w:divsChild>
            <w:div w:id="231545118">
              <w:marLeft w:val="0"/>
              <w:marRight w:val="0"/>
              <w:marTop w:val="0"/>
              <w:marBottom w:val="0"/>
              <w:divBdr>
                <w:top w:val="none" w:sz="0" w:space="0" w:color="auto"/>
                <w:left w:val="none" w:sz="0" w:space="0" w:color="auto"/>
                <w:bottom w:val="none" w:sz="0" w:space="0" w:color="auto"/>
                <w:right w:val="none" w:sz="0" w:space="0" w:color="auto"/>
              </w:divBdr>
              <w:divsChild>
                <w:div w:id="169299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027070">
      <w:bodyDiv w:val="1"/>
      <w:marLeft w:val="0"/>
      <w:marRight w:val="0"/>
      <w:marTop w:val="0"/>
      <w:marBottom w:val="0"/>
      <w:divBdr>
        <w:top w:val="none" w:sz="0" w:space="0" w:color="auto"/>
        <w:left w:val="none" w:sz="0" w:space="0" w:color="auto"/>
        <w:bottom w:val="none" w:sz="0" w:space="0" w:color="auto"/>
        <w:right w:val="none" w:sz="0" w:space="0" w:color="auto"/>
      </w:divBdr>
    </w:div>
    <w:div w:id="778455410">
      <w:bodyDiv w:val="1"/>
      <w:marLeft w:val="0"/>
      <w:marRight w:val="0"/>
      <w:marTop w:val="0"/>
      <w:marBottom w:val="0"/>
      <w:divBdr>
        <w:top w:val="none" w:sz="0" w:space="0" w:color="auto"/>
        <w:left w:val="none" w:sz="0" w:space="0" w:color="auto"/>
        <w:bottom w:val="none" w:sz="0" w:space="0" w:color="auto"/>
        <w:right w:val="none" w:sz="0" w:space="0" w:color="auto"/>
      </w:divBdr>
      <w:divsChild>
        <w:div w:id="68157468">
          <w:marLeft w:val="0"/>
          <w:marRight w:val="0"/>
          <w:marTop w:val="0"/>
          <w:marBottom w:val="0"/>
          <w:divBdr>
            <w:top w:val="none" w:sz="0" w:space="0" w:color="auto"/>
            <w:left w:val="none" w:sz="0" w:space="0" w:color="auto"/>
            <w:bottom w:val="none" w:sz="0" w:space="0" w:color="auto"/>
            <w:right w:val="none" w:sz="0" w:space="0" w:color="auto"/>
          </w:divBdr>
          <w:divsChild>
            <w:div w:id="582959205">
              <w:marLeft w:val="0"/>
              <w:marRight w:val="0"/>
              <w:marTop w:val="0"/>
              <w:marBottom w:val="0"/>
              <w:divBdr>
                <w:top w:val="none" w:sz="0" w:space="0" w:color="auto"/>
                <w:left w:val="none" w:sz="0" w:space="0" w:color="auto"/>
                <w:bottom w:val="none" w:sz="0" w:space="0" w:color="auto"/>
                <w:right w:val="none" w:sz="0" w:space="0" w:color="auto"/>
              </w:divBdr>
              <w:divsChild>
                <w:div w:id="3010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954979">
      <w:bodyDiv w:val="1"/>
      <w:marLeft w:val="0"/>
      <w:marRight w:val="0"/>
      <w:marTop w:val="0"/>
      <w:marBottom w:val="0"/>
      <w:divBdr>
        <w:top w:val="none" w:sz="0" w:space="0" w:color="auto"/>
        <w:left w:val="none" w:sz="0" w:space="0" w:color="auto"/>
        <w:bottom w:val="none" w:sz="0" w:space="0" w:color="auto"/>
        <w:right w:val="none" w:sz="0" w:space="0" w:color="auto"/>
      </w:divBdr>
    </w:div>
    <w:div w:id="894580712">
      <w:bodyDiv w:val="1"/>
      <w:marLeft w:val="0"/>
      <w:marRight w:val="0"/>
      <w:marTop w:val="0"/>
      <w:marBottom w:val="0"/>
      <w:divBdr>
        <w:top w:val="none" w:sz="0" w:space="0" w:color="auto"/>
        <w:left w:val="none" w:sz="0" w:space="0" w:color="auto"/>
        <w:bottom w:val="none" w:sz="0" w:space="0" w:color="auto"/>
        <w:right w:val="none" w:sz="0" w:space="0" w:color="auto"/>
      </w:divBdr>
    </w:div>
    <w:div w:id="905607865">
      <w:bodyDiv w:val="1"/>
      <w:marLeft w:val="0"/>
      <w:marRight w:val="0"/>
      <w:marTop w:val="0"/>
      <w:marBottom w:val="0"/>
      <w:divBdr>
        <w:top w:val="none" w:sz="0" w:space="0" w:color="auto"/>
        <w:left w:val="none" w:sz="0" w:space="0" w:color="auto"/>
        <w:bottom w:val="none" w:sz="0" w:space="0" w:color="auto"/>
        <w:right w:val="none" w:sz="0" w:space="0" w:color="auto"/>
      </w:divBdr>
      <w:divsChild>
        <w:div w:id="316032690">
          <w:marLeft w:val="0"/>
          <w:marRight w:val="0"/>
          <w:marTop w:val="0"/>
          <w:marBottom w:val="0"/>
          <w:divBdr>
            <w:top w:val="none" w:sz="0" w:space="0" w:color="auto"/>
            <w:left w:val="none" w:sz="0" w:space="0" w:color="auto"/>
            <w:bottom w:val="none" w:sz="0" w:space="0" w:color="auto"/>
            <w:right w:val="none" w:sz="0" w:space="0" w:color="auto"/>
          </w:divBdr>
          <w:divsChild>
            <w:div w:id="2077819411">
              <w:marLeft w:val="0"/>
              <w:marRight w:val="0"/>
              <w:marTop w:val="0"/>
              <w:marBottom w:val="0"/>
              <w:divBdr>
                <w:top w:val="none" w:sz="0" w:space="0" w:color="auto"/>
                <w:left w:val="none" w:sz="0" w:space="0" w:color="auto"/>
                <w:bottom w:val="none" w:sz="0" w:space="0" w:color="auto"/>
                <w:right w:val="none" w:sz="0" w:space="0" w:color="auto"/>
              </w:divBdr>
              <w:divsChild>
                <w:div w:id="25664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841392">
      <w:bodyDiv w:val="1"/>
      <w:marLeft w:val="0"/>
      <w:marRight w:val="0"/>
      <w:marTop w:val="0"/>
      <w:marBottom w:val="0"/>
      <w:divBdr>
        <w:top w:val="none" w:sz="0" w:space="0" w:color="auto"/>
        <w:left w:val="none" w:sz="0" w:space="0" w:color="auto"/>
        <w:bottom w:val="none" w:sz="0" w:space="0" w:color="auto"/>
        <w:right w:val="none" w:sz="0" w:space="0" w:color="auto"/>
      </w:divBdr>
    </w:div>
    <w:div w:id="907346538">
      <w:bodyDiv w:val="1"/>
      <w:marLeft w:val="0"/>
      <w:marRight w:val="0"/>
      <w:marTop w:val="0"/>
      <w:marBottom w:val="0"/>
      <w:divBdr>
        <w:top w:val="none" w:sz="0" w:space="0" w:color="auto"/>
        <w:left w:val="none" w:sz="0" w:space="0" w:color="auto"/>
        <w:bottom w:val="none" w:sz="0" w:space="0" w:color="auto"/>
        <w:right w:val="none" w:sz="0" w:space="0" w:color="auto"/>
      </w:divBdr>
    </w:div>
    <w:div w:id="943731639">
      <w:bodyDiv w:val="1"/>
      <w:marLeft w:val="0"/>
      <w:marRight w:val="0"/>
      <w:marTop w:val="0"/>
      <w:marBottom w:val="0"/>
      <w:divBdr>
        <w:top w:val="none" w:sz="0" w:space="0" w:color="auto"/>
        <w:left w:val="none" w:sz="0" w:space="0" w:color="auto"/>
        <w:bottom w:val="none" w:sz="0" w:space="0" w:color="auto"/>
        <w:right w:val="none" w:sz="0" w:space="0" w:color="auto"/>
      </w:divBdr>
    </w:div>
    <w:div w:id="982008954">
      <w:bodyDiv w:val="1"/>
      <w:marLeft w:val="0"/>
      <w:marRight w:val="0"/>
      <w:marTop w:val="0"/>
      <w:marBottom w:val="0"/>
      <w:divBdr>
        <w:top w:val="none" w:sz="0" w:space="0" w:color="auto"/>
        <w:left w:val="none" w:sz="0" w:space="0" w:color="auto"/>
        <w:bottom w:val="none" w:sz="0" w:space="0" w:color="auto"/>
        <w:right w:val="none" w:sz="0" w:space="0" w:color="auto"/>
      </w:divBdr>
    </w:div>
    <w:div w:id="983853850">
      <w:bodyDiv w:val="1"/>
      <w:marLeft w:val="0"/>
      <w:marRight w:val="0"/>
      <w:marTop w:val="0"/>
      <w:marBottom w:val="0"/>
      <w:divBdr>
        <w:top w:val="none" w:sz="0" w:space="0" w:color="auto"/>
        <w:left w:val="none" w:sz="0" w:space="0" w:color="auto"/>
        <w:bottom w:val="none" w:sz="0" w:space="0" w:color="auto"/>
        <w:right w:val="none" w:sz="0" w:space="0" w:color="auto"/>
      </w:divBdr>
    </w:div>
    <w:div w:id="991524147">
      <w:bodyDiv w:val="1"/>
      <w:marLeft w:val="0"/>
      <w:marRight w:val="0"/>
      <w:marTop w:val="0"/>
      <w:marBottom w:val="0"/>
      <w:divBdr>
        <w:top w:val="none" w:sz="0" w:space="0" w:color="auto"/>
        <w:left w:val="none" w:sz="0" w:space="0" w:color="auto"/>
        <w:bottom w:val="none" w:sz="0" w:space="0" w:color="auto"/>
        <w:right w:val="none" w:sz="0" w:space="0" w:color="auto"/>
      </w:divBdr>
      <w:divsChild>
        <w:div w:id="801196549">
          <w:marLeft w:val="0"/>
          <w:marRight w:val="0"/>
          <w:marTop w:val="0"/>
          <w:marBottom w:val="0"/>
          <w:divBdr>
            <w:top w:val="none" w:sz="0" w:space="0" w:color="auto"/>
            <w:left w:val="none" w:sz="0" w:space="0" w:color="auto"/>
            <w:bottom w:val="none" w:sz="0" w:space="0" w:color="auto"/>
            <w:right w:val="none" w:sz="0" w:space="0" w:color="auto"/>
          </w:divBdr>
          <w:divsChild>
            <w:div w:id="1020593584">
              <w:marLeft w:val="0"/>
              <w:marRight w:val="0"/>
              <w:marTop w:val="0"/>
              <w:marBottom w:val="0"/>
              <w:divBdr>
                <w:top w:val="none" w:sz="0" w:space="0" w:color="auto"/>
                <w:left w:val="none" w:sz="0" w:space="0" w:color="auto"/>
                <w:bottom w:val="none" w:sz="0" w:space="0" w:color="auto"/>
                <w:right w:val="none" w:sz="0" w:space="0" w:color="auto"/>
              </w:divBdr>
              <w:divsChild>
                <w:div w:id="187087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562927">
      <w:bodyDiv w:val="1"/>
      <w:marLeft w:val="0"/>
      <w:marRight w:val="0"/>
      <w:marTop w:val="0"/>
      <w:marBottom w:val="0"/>
      <w:divBdr>
        <w:top w:val="none" w:sz="0" w:space="0" w:color="auto"/>
        <w:left w:val="none" w:sz="0" w:space="0" w:color="auto"/>
        <w:bottom w:val="none" w:sz="0" w:space="0" w:color="auto"/>
        <w:right w:val="none" w:sz="0" w:space="0" w:color="auto"/>
      </w:divBdr>
      <w:divsChild>
        <w:div w:id="291904055">
          <w:marLeft w:val="0"/>
          <w:marRight w:val="0"/>
          <w:marTop w:val="0"/>
          <w:marBottom w:val="0"/>
          <w:divBdr>
            <w:top w:val="none" w:sz="0" w:space="0" w:color="auto"/>
            <w:left w:val="none" w:sz="0" w:space="0" w:color="auto"/>
            <w:bottom w:val="none" w:sz="0" w:space="0" w:color="auto"/>
            <w:right w:val="none" w:sz="0" w:space="0" w:color="auto"/>
          </w:divBdr>
          <w:divsChild>
            <w:div w:id="1258714938">
              <w:marLeft w:val="0"/>
              <w:marRight w:val="0"/>
              <w:marTop w:val="0"/>
              <w:marBottom w:val="0"/>
              <w:divBdr>
                <w:top w:val="none" w:sz="0" w:space="0" w:color="auto"/>
                <w:left w:val="none" w:sz="0" w:space="0" w:color="auto"/>
                <w:bottom w:val="none" w:sz="0" w:space="0" w:color="auto"/>
                <w:right w:val="none" w:sz="0" w:space="0" w:color="auto"/>
              </w:divBdr>
              <w:divsChild>
                <w:div w:id="474883433">
                  <w:marLeft w:val="0"/>
                  <w:marRight w:val="0"/>
                  <w:marTop w:val="0"/>
                  <w:marBottom w:val="0"/>
                  <w:divBdr>
                    <w:top w:val="none" w:sz="0" w:space="0" w:color="auto"/>
                    <w:left w:val="none" w:sz="0" w:space="0" w:color="auto"/>
                    <w:bottom w:val="none" w:sz="0" w:space="0" w:color="auto"/>
                    <w:right w:val="none" w:sz="0" w:space="0" w:color="auto"/>
                  </w:divBdr>
                  <w:divsChild>
                    <w:div w:id="126499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2585481">
      <w:bodyDiv w:val="1"/>
      <w:marLeft w:val="0"/>
      <w:marRight w:val="0"/>
      <w:marTop w:val="0"/>
      <w:marBottom w:val="0"/>
      <w:divBdr>
        <w:top w:val="none" w:sz="0" w:space="0" w:color="auto"/>
        <w:left w:val="none" w:sz="0" w:space="0" w:color="auto"/>
        <w:bottom w:val="none" w:sz="0" w:space="0" w:color="auto"/>
        <w:right w:val="none" w:sz="0" w:space="0" w:color="auto"/>
      </w:divBdr>
      <w:divsChild>
        <w:div w:id="2027292287">
          <w:marLeft w:val="0"/>
          <w:marRight w:val="0"/>
          <w:marTop w:val="0"/>
          <w:marBottom w:val="0"/>
          <w:divBdr>
            <w:top w:val="none" w:sz="0" w:space="0" w:color="auto"/>
            <w:left w:val="none" w:sz="0" w:space="0" w:color="auto"/>
            <w:bottom w:val="none" w:sz="0" w:space="0" w:color="auto"/>
            <w:right w:val="none" w:sz="0" w:space="0" w:color="auto"/>
          </w:divBdr>
          <w:divsChild>
            <w:div w:id="1682123892">
              <w:marLeft w:val="0"/>
              <w:marRight w:val="0"/>
              <w:marTop w:val="0"/>
              <w:marBottom w:val="0"/>
              <w:divBdr>
                <w:top w:val="none" w:sz="0" w:space="0" w:color="auto"/>
                <w:left w:val="none" w:sz="0" w:space="0" w:color="auto"/>
                <w:bottom w:val="none" w:sz="0" w:space="0" w:color="auto"/>
                <w:right w:val="none" w:sz="0" w:space="0" w:color="auto"/>
              </w:divBdr>
              <w:divsChild>
                <w:div w:id="1464271091">
                  <w:marLeft w:val="0"/>
                  <w:marRight w:val="0"/>
                  <w:marTop w:val="0"/>
                  <w:marBottom w:val="0"/>
                  <w:divBdr>
                    <w:top w:val="none" w:sz="0" w:space="0" w:color="auto"/>
                    <w:left w:val="none" w:sz="0" w:space="0" w:color="auto"/>
                    <w:bottom w:val="none" w:sz="0" w:space="0" w:color="auto"/>
                    <w:right w:val="none" w:sz="0" w:space="0" w:color="auto"/>
                  </w:divBdr>
                  <w:divsChild>
                    <w:div w:id="207034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601965">
      <w:bodyDiv w:val="1"/>
      <w:marLeft w:val="0"/>
      <w:marRight w:val="0"/>
      <w:marTop w:val="0"/>
      <w:marBottom w:val="0"/>
      <w:divBdr>
        <w:top w:val="none" w:sz="0" w:space="0" w:color="auto"/>
        <w:left w:val="none" w:sz="0" w:space="0" w:color="auto"/>
        <w:bottom w:val="none" w:sz="0" w:space="0" w:color="auto"/>
        <w:right w:val="none" w:sz="0" w:space="0" w:color="auto"/>
      </w:divBdr>
      <w:divsChild>
        <w:div w:id="475954219">
          <w:marLeft w:val="0"/>
          <w:marRight w:val="0"/>
          <w:marTop w:val="0"/>
          <w:marBottom w:val="0"/>
          <w:divBdr>
            <w:top w:val="none" w:sz="0" w:space="0" w:color="auto"/>
            <w:left w:val="none" w:sz="0" w:space="0" w:color="auto"/>
            <w:bottom w:val="none" w:sz="0" w:space="0" w:color="auto"/>
            <w:right w:val="none" w:sz="0" w:space="0" w:color="auto"/>
          </w:divBdr>
          <w:divsChild>
            <w:div w:id="41639796">
              <w:marLeft w:val="0"/>
              <w:marRight w:val="0"/>
              <w:marTop w:val="0"/>
              <w:marBottom w:val="0"/>
              <w:divBdr>
                <w:top w:val="none" w:sz="0" w:space="0" w:color="auto"/>
                <w:left w:val="none" w:sz="0" w:space="0" w:color="auto"/>
                <w:bottom w:val="none" w:sz="0" w:space="0" w:color="auto"/>
                <w:right w:val="none" w:sz="0" w:space="0" w:color="auto"/>
              </w:divBdr>
              <w:divsChild>
                <w:div w:id="185121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951295">
      <w:bodyDiv w:val="1"/>
      <w:marLeft w:val="0"/>
      <w:marRight w:val="0"/>
      <w:marTop w:val="0"/>
      <w:marBottom w:val="0"/>
      <w:divBdr>
        <w:top w:val="none" w:sz="0" w:space="0" w:color="auto"/>
        <w:left w:val="none" w:sz="0" w:space="0" w:color="auto"/>
        <w:bottom w:val="none" w:sz="0" w:space="0" w:color="auto"/>
        <w:right w:val="none" w:sz="0" w:space="0" w:color="auto"/>
      </w:divBdr>
    </w:div>
    <w:div w:id="1040664602">
      <w:bodyDiv w:val="1"/>
      <w:marLeft w:val="0"/>
      <w:marRight w:val="0"/>
      <w:marTop w:val="0"/>
      <w:marBottom w:val="0"/>
      <w:divBdr>
        <w:top w:val="none" w:sz="0" w:space="0" w:color="auto"/>
        <w:left w:val="none" w:sz="0" w:space="0" w:color="auto"/>
        <w:bottom w:val="none" w:sz="0" w:space="0" w:color="auto"/>
        <w:right w:val="none" w:sz="0" w:space="0" w:color="auto"/>
      </w:divBdr>
      <w:divsChild>
        <w:div w:id="1092166145">
          <w:marLeft w:val="0"/>
          <w:marRight w:val="0"/>
          <w:marTop w:val="0"/>
          <w:marBottom w:val="0"/>
          <w:divBdr>
            <w:top w:val="none" w:sz="0" w:space="0" w:color="auto"/>
            <w:left w:val="none" w:sz="0" w:space="0" w:color="auto"/>
            <w:bottom w:val="none" w:sz="0" w:space="0" w:color="auto"/>
            <w:right w:val="none" w:sz="0" w:space="0" w:color="auto"/>
          </w:divBdr>
        </w:div>
        <w:div w:id="90248242">
          <w:marLeft w:val="0"/>
          <w:marRight w:val="0"/>
          <w:marTop w:val="0"/>
          <w:marBottom w:val="0"/>
          <w:divBdr>
            <w:top w:val="none" w:sz="0" w:space="0" w:color="auto"/>
            <w:left w:val="none" w:sz="0" w:space="0" w:color="auto"/>
            <w:bottom w:val="none" w:sz="0" w:space="0" w:color="auto"/>
            <w:right w:val="none" w:sz="0" w:space="0" w:color="auto"/>
          </w:divBdr>
        </w:div>
      </w:divsChild>
    </w:div>
    <w:div w:id="1085423970">
      <w:bodyDiv w:val="1"/>
      <w:marLeft w:val="0"/>
      <w:marRight w:val="0"/>
      <w:marTop w:val="0"/>
      <w:marBottom w:val="0"/>
      <w:divBdr>
        <w:top w:val="none" w:sz="0" w:space="0" w:color="auto"/>
        <w:left w:val="none" w:sz="0" w:space="0" w:color="auto"/>
        <w:bottom w:val="none" w:sz="0" w:space="0" w:color="auto"/>
        <w:right w:val="none" w:sz="0" w:space="0" w:color="auto"/>
      </w:divBdr>
      <w:divsChild>
        <w:div w:id="804591476">
          <w:marLeft w:val="0"/>
          <w:marRight w:val="0"/>
          <w:marTop w:val="0"/>
          <w:marBottom w:val="0"/>
          <w:divBdr>
            <w:top w:val="none" w:sz="0" w:space="0" w:color="auto"/>
            <w:left w:val="none" w:sz="0" w:space="0" w:color="auto"/>
            <w:bottom w:val="none" w:sz="0" w:space="0" w:color="auto"/>
            <w:right w:val="none" w:sz="0" w:space="0" w:color="auto"/>
          </w:divBdr>
          <w:divsChild>
            <w:div w:id="75828239">
              <w:marLeft w:val="0"/>
              <w:marRight w:val="0"/>
              <w:marTop w:val="0"/>
              <w:marBottom w:val="0"/>
              <w:divBdr>
                <w:top w:val="none" w:sz="0" w:space="0" w:color="auto"/>
                <w:left w:val="none" w:sz="0" w:space="0" w:color="auto"/>
                <w:bottom w:val="none" w:sz="0" w:space="0" w:color="auto"/>
                <w:right w:val="none" w:sz="0" w:space="0" w:color="auto"/>
              </w:divBdr>
              <w:divsChild>
                <w:div w:id="204814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466727">
      <w:bodyDiv w:val="1"/>
      <w:marLeft w:val="0"/>
      <w:marRight w:val="0"/>
      <w:marTop w:val="0"/>
      <w:marBottom w:val="0"/>
      <w:divBdr>
        <w:top w:val="none" w:sz="0" w:space="0" w:color="auto"/>
        <w:left w:val="none" w:sz="0" w:space="0" w:color="auto"/>
        <w:bottom w:val="none" w:sz="0" w:space="0" w:color="auto"/>
        <w:right w:val="none" w:sz="0" w:space="0" w:color="auto"/>
      </w:divBdr>
      <w:divsChild>
        <w:div w:id="2086028611">
          <w:marLeft w:val="0"/>
          <w:marRight w:val="0"/>
          <w:marTop w:val="0"/>
          <w:marBottom w:val="0"/>
          <w:divBdr>
            <w:top w:val="none" w:sz="0" w:space="0" w:color="auto"/>
            <w:left w:val="none" w:sz="0" w:space="0" w:color="auto"/>
            <w:bottom w:val="none" w:sz="0" w:space="0" w:color="auto"/>
            <w:right w:val="none" w:sz="0" w:space="0" w:color="auto"/>
          </w:divBdr>
          <w:divsChild>
            <w:div w:id="800155158">
              <w:marLeft w:val="0"/>
              <w:marRight w:val="0"/>
              <w:marTop w:val="0"/>
              <w:marBottom w:val="0"/>
              <w:divBdr>
                <w:top w:val="none" w:sz="0" w:space="0" w:color="auto"/>
                <w:left w:val="none" w:sz="0" w:space="0" w:color="auto"/>
                <w:bottom w:val="none" w:sz="0" w:space="0" w:color="auto"/>
                <w:right w:val="none" w:sz="0" w:space="0" w:color="auto"/>
              </w:divBdr>
              <w:divsChild>
                <w:div w:id="186281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224729">
      <w:bodyDiv w:val="1"/>
      <w:marLeft w:val="0"/>
      <w:marRight w:val="0"/>
      <w:marTop w:val="0"/>
      <w:marBottom w:val="0"/>
      <w:divBdr>
        <w:top w:val="none" w:sz="0" w:space="0" w:color="auto"/>
        <w:left w:val="none" w:sz="0" w:space="0" w:color="auto"/>
        <w:bottom w:val="none" w:sz="0" w:space="0" w:color="auto"/>
        <w:right w:val="none" w:sz="0" w:space="0" w:color="auto"/>
      </w:divBdr>
    </w:div>
    <w:div w:id="1121803245">
      <w:bodyDiv w:val="1"/>
      <w:marLeft w:val="0"/>
      <w:marRight w:val="0"/>
      <w:marTop w:val="0"/>
      <w:marBottom w:val="0"/>
      <w:divBdr>
        <w:top w:val="none" w:sz="0" w:space="0" w:color="auto"/>
        <w:left w:val="none" w:sz="0" w:space="0" w:color="auto"/>
        <w:bottom w:val="none" w:sz="0" w:space="0" w:color="auto"/>
        <w:right w:val="none" w:sz="0" w:space="0" w:color="auto"/>
      </w:divBdr>
    </w:div>
    <w:div w:id="1193768836">
      <w:bodyDiv w:val="1"/>
      <w:marLeft w:val="0"/>
      <w:marRight w:val="0"/>
      <w:marTop w:val="0"/>
      <w:marBottom w:val="0"/>
      <w:divBdr>
        <w:top w:val="none" w:sz="0" w:space="0" w:color="auto"/>
        <w:left w:val="none" w:sz="0" w:space="0" w:color="auto"/>
        <w:bottom w:val="none" w:sz="0" w:space="0" w:color="auto"/>
        <w:right w:val="none" w:sz="0" w:space="0" w:color="auto"/>
      </w:divBdr>
      <w:divsChild>
        <w:div w:id="281233298">
          <w:marLeft w:val="0"/>
          <w:marRight w:val="0"/>
          <w:marTop w:val="0"/>
          <w:marBottom w:val="0"/>
          <w:divBdr>
            <w:top w:val="none" w:sz="0" w:space="0" w:color="auto"/>
            <w:left w:val="none" w:sz="0" w:space="0" w:color="auto"/>
            <w:bottom w:val="none" w:sz="0" w:space="0" w:color="auto"/>
            <w:right w:val="none" w:sz="0" w:space="0" w:color="auto"/>
          </w:divBdr>
        </w:div>
      </w:divsChild>
    </w:div>
    <w:div w:id="1204906826">
      <w:bodyDiv w:val="1"/>
      <w:marLeft w:val="0"/>
      <w:marRight w:val="0"/>
      <w:marTop w:val="0"/>
      <w:marBottom w:val="0"/>
      <w:divBdr>
        <w:top w:val="none" w:sz="0" w:space="0" w:color="auto"/>
        <w:left w:val="none" w:sz="0" w:space="0" w:color="auto"/>
        <w:bottom w:val="none" w:sz="0" w:space="0" w:color="auto"/>
        <w:right w:val="none" w:sz="0" w:space="0" w:color="auto"/>
      </w:divBdr>
      <w:divsChild>
        <w:div w:id="501624704">
          <w:marLeft w:val="0"/>
          <w:marRight w:val="0"/>
          <w:marTop w:val="288"/>
          <w:marBottom w:val="100"/>
          <w:divBdr>
            <w:top w:val="none" w:sz="0" w:space="0" w:color="auto"/>
            <w:left w:val="none" w:sz="0" w:space="0" w:color="auto"/>
            <w:bottom w:val="none" w:sz="0" w:space="0" w:color="auto"/>
            <w:right w:val="none" w:sz="0" w:space="0" w:color="auto"/>
          </w:divBdr>
          <w:divsChild>
            <w:div w:id="779571693">
              <w:marLeft w:val="0"/>
              <w:marRight w:val="0"/>
              <w:marTop w:val="120"/>
              <w:marBottom w:val="0"/>
              <w:divBdr>
                <w:top w:val="none" w:sz="0" w:space="0" w:color="auto"/>
                <w:left w:val="none" w:sz="0" w:space="0" w:color="auto"/>
                <w:bottom w:val="none" w:sz="0" w:space="0" w:color="auto"/>
                <w:right w:val="none" w:sz="0" w:space="0" w:color="auto"/>
              </w:divBdr>
            </w:div>
          </w:divsChild>
        </w:div>
        <w:div w:id="1340422563">
          <w:marLeft w:val="0"/>
          <w:marRight w:val="0"/>
          <w:marTop w:val="432"/>
          <w:marBottom w:val="100"/>
          <w:divBdr>
            <w:top w:val="none" w:sz="0" w:space="0" w:color="auto"/>
            <w:left w:val="none" w:sz="0" w:space="0" w:color="auto"/>
            <w:bottom w:val="none" w:sz="0" w:space="0" w:color="auto"/>
            <w:right w:val="none" w:sz="0" w:space="0" w:color="auto"/>
          </w:divBdr>
        </w:div>
      </w:divsChild>
    </w:div>
    <w:div w:id="1216042197">
      <w:bodyDiv w:val="1"/>
      <w:marLeft w:val="0"/>
      <w:marRight w:val="0"/>
      <w:marTop w:val="0"/>
      <w:marBottom w:val="0"/>
      <w:divBdr>
        <w:top w:val="none" w:sz="0" w:space="0" w:color="auto"/>
        <w:left w:val="none" w:sz="0" w:space="0" w:color="auto"/>
        <w:bottom w:val="none" w:sz="0" w:space="0" w:color="auto"/>
        <w:right w:val="none" w:sz="0" w:space="0" w:color="auto"/>
      </w:divBdr>
      <w:divsChild>
        <w:div w:id="945649207">
          <w:marLeft w:val="0"/>
          <w:marRight w:val="0"/>
          <w:marTop w:val="0"/>
          <w:marBottom w:val="0"/>
          <w:divBdr>
            <w:top w:val="none" w:sz="0" w:space="0" w:color="auto"/>
            <w:left w:val="none" w:sz="0" w:space="0" w:color="auto"/>
            <w:bottom w:val="none" w:sz="0" w:space="0" w:color="auto"/>
            <w:right w:val="none" w:sz="0" w:space="0" w:color="auto"/>
          </w:divBdr>
          <w:divsChild>
            <w:div w:id="1394743045">
              <w:marLeft w:val="0"/>
              <w:marRight w:val="0"/>
              <w:marTop w:val="0"/>
              <w:marBottom w:val="0"/>
              <w:divBdr>
                <w:top w:val="none" w:sz="0" w:space="0" w:color="auto"/>
                <w:left w:val="none" w:sz="0" w:space="0" w:color="auto"/>
                <w:bottom w:val="none" w:sz="0" w:space="0" w:color="auto"/>
                <w:right w:val="none" w:sz="0" w:space="0" w:color="auto"/>
              </w:divBdr>
              <w:divsChild>
                <w:div w:id="135865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822750">
      <w:bodyDiv w:val="1"/>
      <w:marLeft w:val="0"/>
      <w:marRight w:val="0"/>
      <w:marTop w:val="0"/>
      <w:marBottom w:val="0"/>
      <w:divBdr>
        <w:top w:val="none" w:sz="0" w:space="0" w:color="auto"/>
        <w:left w:val="none" w:sz="0" w:space="0" w:color="auto"/>
        <w:bottom w:val="none" w:sz="0" w:space="0" w:color="auto"/>
        <w:right w:val="none" w:sz="0" w:space="0" w:color="auto"/>
      </w:divBdr>
      <w:divsChild>
        <w:div w:id="197551854">
          <w:marLeft w:val="0"/>
          <w:marRight w:val="0"/>
          <w:marTop w:val="0"/>
          <w:marBottom w:val="0"/>
          <w:divBdr>
            <w:top w:val="none" w:sz="0" w:space="0" w:color="auto"/>
            <w:left w:val="none" w:sz="0" w:space="0" w:color="auto"/>
            <w:bottom w:val="none" w:sz="0" w:space="0" w:color="auto"/>
            <w:right w:val="none" w:sz="0" w:space="0" w:color="auto"/>
          </w:divBdr>
          <w:divsChild>
            <w:div w:id="854223813">
              <w:marLeft w:val="0"/>
              <w:marRight w:val="0"/>
              <w:marTop w:val="0"/>
              <w:marBottom w:val="0"/>
              <w:divBdr>
                <w:top w:val="none" w:sz="0" w:space="0" w:color="auto"/>
                <w:left w:val="none" w:sz="0" w:space="0" w:color="auto"/>
                <w:bottom w:val="none" w:sz="0" w:space="0" w:color="auto"/>
                <w:right w:val="none" w:sz="0" w:space="0" w:color="auto"/>
              </w:divBdr>
              <w:divsChild>
                <w:div w:id="198550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131168">
      <w:bodyDiv w:val="1"/>
      <w:marLeft w:val="0"/>
      <w:marRight w:val="0"/>
      <w:marTop w:val="0"/>
      <w:marBottom w:val="0"/>
      <w:divBdr>
        <w:top w:val="none" w:sz="0" w:space="0" w:color="auto"/>
        <w:left w:val="none" w:sz="0" w:space="0" w:color="auto"/>
        <w:bottom w:val="none" w:sz="0" w:space="0" w:color="auto"/>
        <w:right w:val="none" w:sz="0" w:space="0" w:color="auto"/>
      </w:divBdr>
    </w:div>
    <w:div w:id="1394817909">
      <w:bodyDiv w:val="1"/>
      <w:marLeft w:val="0"/>
      <w:marRight w:val="0"/>
      <w:marTop w:val="0"/>
      <w:marBottom w:val="0"/>
      <w:divBdr>
        <w:top w:val="none" w:sz="0" w:space="0" w:color="auto"/>
        <w:left w:val="none" w:sz="0" w:space="0" w:color="auto"/>
        <w:bottom w:val="none" w:sz="0" w:space="0" w:color="auto"/>
        <w:right w:val="none" w:sz="0" w:space="0" w:color="auto"/>
      </w:divBdr>
    </w:div>
    <w:div w:id="1430930087">
      <w:bodyDiv w:val="1"/>
      <w:marLeft w:val="0"/>
      <w:marRight w:val="0"/>
      <w:marTop w:val="0"/>
      <w:marBottom w:val="0"/>
      <w:divBdr>
        <w:top w:val="none" w:sz="0" w:space="0" w:color="auto"/>
        <w:left w:val="none" w:sz="0" w:space="0" w:color="auto"/>
        <w:bottom w:val="none" w:sz="0" w:space="0" w:color="auto"/>
        <w:right w:val="none" w:sz="0" w:space="0" w:color="auto"/>
      </w:divBdr>
      <w:divsChild>
        <w:div w:id="198973320">
          <w:marLeft w:val="0"/>
          <w:marRight w:val="0"/>
          <w:marTop w:val="0"/>
          <w:marBottom w:val="0"/>
          <w:divBdr>
            <w:top w:val="none" w:sz="0" w:space="0" w:color="auto"/>
            <w:left w:val="none" w:sz="0" w:space="0" w:color="auto"/>
            <w:bottom w:val="none" w:sz="0" w:space="0" w:color="auto"/>
            <w:right w:val="none" w:sz="0" w:space="0" w:color="auto"/>
          </w:divBdr>
          <w:divsChild>
            <w:div w:id="2037271034">
              <w:marLeft w:val="0"/>
              <w:marRight w:val="0"/>
              <w:marTop w:val="0"/>
              <w:marBottom w:val="0"/>
              <w:divBdr>
                <w:top w:val="none" w:sz="0" w:space="0" w:color="auto"/>
                <w:left w:val="none" w:sz="0" w:space="0" w:color="auto"/>
                <w:bottom w:val="none" w:sz="0" w:space="0" w:color="auto"/>
                <w:right w:val="none" w:sz="0" w:space="0" w:color="auto"/>
              </w:divBdr>
              <w:divsChild>
                <w:div w:id="61776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583299">
      <w:bodyDiv w:val="1"/>
      <w:marLeft w:val="0"/>
      <w:marRight w:val="0"/>
      <w:marTop w:val="0"/>
      <w:marBottom w:val="0"/>
      <w:divBdr>
        <w:top w:val="none" w:sz="0" w:space="0" w:color="auto"/>
        <w:left w:val="none" w:sz="0" w:space="0" w:color="auto"/>
        <w:bottom w:val="none" w:sz="0" w:space="0" w:color="auto"/>
        <w:right w:val="none" w:sz="0" w:space="0" w:color="auto"/>
      </w:divBdr>
      <w:divsChild>
        <w:div w:id="2120448514">
          <w:marLeft w:val="0"/>
          <w:marRight w:val="0"/>
          <w:marTop w:val="0"/>
          <w:marBottom w:val="0"/>
          <w:divBdr>
            <w:top w:val="none" w:sz="0" w:space="0" w:color="auto"/>
            <w:left w:val="none" w:sz="0" w:space="0" w:color="auto"/>
            <w:bottom w:val="none" w:sz="0" w:space="0" w:color="auto"/>
            <w:right w:val="none" w:sz="0" w:space="0" w:color="auto"/>
          </w:divBdr>
          <w:divsChild>
            <w:div w:id="776558404">
              <w:marLeft w:val="0"/>
              <w:marRight w:val="0"/>
              <w:marTop w:val="0"/>
              <w:marBottom w:val="0"/>
              <w:divBdr>
                <w:top w:val="none" w:sz="0" w:space="0" w:color="auto"/>
                <w:left w:val="none" w:sz="0" w:space="0" w:color="auto"/>
                <w:bottom w:val="none" w:sz="0" w:space="0" w:color="auto"/>
                <w:right w:val="none" w:sz="0" w:space="0" w:color="auto"/>
              </w:divBdr>
              <w:divsChild>
                <w:div w:id="175231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974255">
      <w:bodyDiv w:val="1"/>
      <w:marLeft w:val="0"/>
      <w:marRight w:val="0"/>
      <w:marTop w:val="0"/>
      <w:marBottom w:val="0"/>
      <w:divBdr>
        <w:top w:val="none" w:sz="0" w:space="0" w:color="auto"/>
        <w:left w:val="none" w:sz="0" w:space="0" w:color="auto"/>
        <w:bottom w:val="none" w:sz="0" w:space="0" w:color="auto"/>
        <w:right w:val="none" w:sz="0" w:space="0" w:color="auto"/>
      </w:divBdr>
      <w:divsChild>
        <w:div w:id="947391601">
          <w:marLeft w:val="0"/>
          <w:marRight w:val="0"/>
          <w:marTop w:val="0"/>
          <w:marBottom w:val="0"/>
          <w:divBdr>
            <w:top w:val="none" w:sz="0" w:space="0" w:color="auto"/>
            <w:left w:val="none" w:sz="0" w:space="0" w:color="auto"/>
            <w:bottom w:val="none" w:sz="0" w:space="0" w:color="auto"/>
            <w:right w:val="none" w:sz="0" w:space="0" w:color="auto"/>
          </w:divBdr>
          <w:divsChild>
            <w:div w:id="1968314378">
              <w:marLeft w:val="0"/>
              <w:marRight w:val="0"/>
              <w:marTop w:val="0"/>
              <w:marBottom w:val="0"/>
              <w:divBdr>
                <w:top w:val="none" w:sz="0" w:space="0" w:color="auto"/>
                <w:left w:val="none" w:sz="0" w:space="0" w:color="auto"/>
                <w:bottom w:val="none" w:sz="0" w:space="0" w:color="auto"/>
                <w:right w:val="none" w:sz="0" w:space="0" w:color="auto"/>
              </w:divBdr>
              <w:divsChild>
                <w:div w:id="17245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485076">
      <w:bodyDiv w:val="1"/>
      <w:marLeft w:val="0"/>
      <w:marRight w:val="0"/>
      <w:marTop w:val="0"/>
      <w:marBottom w:val="0"/>
      <w:divBdr>
        <w:top w:val="none" w:sz="0" w:space="0" w:color="auto"/>
        <w:left w:val="none" w:sz="0" w:space="0" w:color="auto"/>
        <w:bottom w:val="none" w:sz="0" w:space="0" w:color="auto"/>
        <w:right w:val="none" w:sz="0" w:space="0" w:color="auto"/>
      </w:divBdr>
      <w:divsChild>
        <w:div w:id="1299260367">
          <w:marLeft w:val="0"/>
          <w:marRight w:val="0"/>
          <w:marTop w:val="0"/>
          <w:marBottom w:val="0"/>
          <w:divBdr>
            <w:top w:val="none" w:sz="0" w:space="0" w:color="auto"/>
            <w:left w:val="none" w:sz="0" w:space="0" w:color="auto"/>
            <w:bottom w:val="none" w:sz="0" w:space="0" w:color="auto"/>
            <w:right w:val="none" w:sz="0" w:space="0" w:color="auto"/>
          </w:divBdr>
          <w:divsChild>
            <w:div w:id="1202666602">
              <w:marLeft w:val="0"/>
              <w:marRight w:val="0"/>
              <w:marTop w:val="0"/>
              <w:marBottom w:val="0"/>
              <w:divBdr>
                <w:top w:val="none" w:sz="0" w:space="0" w:color="auto"/>
                <w:left w:val="none" w:sz="0" w:space="0" w:color="auto"/>
                <w:bottom w:val="none" w:sz="0" w:space="0" w:color="auto"/>
                <w:right w:val="none" w:sz="0" w:space="0" w:color="auto"/>
              </w:divBdr>
              <w:divsChild>
                <w:div w:id="176733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704549">
      <w:bodyDiv w:val="1"/>
      <w:marLeft w:val="0"/>
      <w:marRight w:val="0"/>
      <w:marTop w:val="0"/>
      <w:marBottom w:val="0"/>
      <w:divBdr>
        <w:top w:val="none" w:sz="0" w:space="0" w:color="auto"/>
        <w:left w:val="none" w:sz="0" w:space="0" w:color="auto"/>
        <w:bottom w:val="none" w:sz="0" w:space="0" w:color="auto"/>
        <w:right w:val="none" w:sz="0" w:space="0" w:color="auto"/>
      </w:divBdr>
      <w:divsChild>
        <w:div w:id="111092130">
          <w:marLeft w:val="0"/>
          <w:marRight w:val="0"/>
          <w:marTop w:val="0"/>
          <w:marBottom w:val="0"/>
          <w:divBdr>
            <w:top w:val="none" w:sz="0" w:space="0" w:color="auto"/>
            <w:left w:val="none" w:sz="0" w:space="0" w:color="auto"/>
            <w:bottom w:val="none" w:sz="0" w:space="0" w:color="auto"/>
            <w:right w:val="none" w:sz="0" w:space="0" w:color="auto"/>
          </w:divBdr>
          <w:divsChild>
            <w:div w:id="782385433">
              <w:marLeft w:val="0"/>
              <w:marRight w:val="0"/>
              <w:marTop w:val="0"/>
              <w:marBottom w:val="0"/>
              <w:divBdr>
                <w:top w:val="none" w:sz="0" w:space="0" w:color="auto"/>
                <w:left w:val="none" w:sz="0" w:space="0" w:color="auto"/>
                <w:bottom w:val="none" w:sz="0" w:space="0" w:color="auto"/>
                <w:right w:val="none" w:sz="0" w:space="0" w:color="auto"/>
              </w:divBdr>
              <w:divsChild>
                <w:div w:id="1584988188">
                  <w:marLeft w:val="0"/>
                  <w:marRight w:val="0"/>
                  <w:marTop w:val="0"/>
                  <w:marBottom w:val="0"/>
                  <w:divBdr>
                    <w:top w:val="none" w:sz="0" w:space="0" w:color="auto"/>
                    <w:left w:val="none" w:sz="0" w:space="0" w:color="auto"/>
                    <w:bottom w:val="none" w:sz="0" w:space="0" w:color="auto"/>
                    <w:right w:val="none" w:sz="0" w:space="0" w:color="auto"/>
                  </w:divBdr>
                  <w:divsChild>
                    <w:div w:id="126349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186233">
      <w:bodyDiv w:val="1"/>
      <w:marLeft w:val="0"/>
      <w:marRight w:val="0"/>
      <w:marTop w:val="0"/>
      <w:marBottom w:val="0"/>
      <w:divBdr>
        <w:top w:val="none" w:sz="0" w:space="0" w:color="auto"/>
        <w:left w:val="none" w:sz="0" w:space="0" w:color="auto"/>
        <w:bottom w:val="none" w:sz="0" w:space="0" w:color="auto"/>
        <w:right w:val="none" w:sz="0" w:space="0" w:color="auto"/>
      </w:divBdr>
      <w:divsChild>
        <w:div w:id="1440249773">
          <w:marLeft w:val="0"/>
          <w:marRight w:val="0"/>
          <w:marTop w:val="0"/>
          <w:marBottom w:val="0"/>
          <w:divBdr>
            <w:top w:val="none" w:sz="0" w:space="0" w:color="auto"/>
            <w:left w:val="none" w:sz="0" w:space="0" w:color="auto"/>
            <w:bottom w:val="none" w:sz="0" w:space="0" w:color="auto"/>
            <w:right w:val="none" w:sz="0" w:space="0" w:color="auto"/>
          </w:divBdr>
          <w:divsChild>
            <w:div w:id="1037200020">
              <w:marLeft w:val="0"/>
              <w:marRight w:val="0"/>
              <w:marTop w:val="0"/>
              <w:marBottom w:val="0"/>
              <w:divBdr>
                <w:top w:val="none" w:sz="0" w:space="0" w:color="auto"/>
                <w:left w:val="none" w:sz="0" w:space="0" w:color="auto"/>
                <w:bottom w:val="none" w:sz="0" w:space="0" w:color="auto"/>
                <w:right w:val="none" w:sz="0" w:space="0" w:color="auto"/>
              </w:divBdr>
              <w:divsChild>
                <w:div w:id="70071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369402">
      <w:bodyDiv w:val="1"/>
      <w:marLeft w:val="0"/>
      <w:marRight w:val="0"/>
      <w:marTop w:val="0"/>
      <w:marBottom w:val="0"/>
      <w:divBdr>
        <w:top w:val="none" w:sz="0" w:space="0" w:color="auto"/>
        <w:left w:val="none" w:sz="0" w:space="0" w:color="auto"/>
        <w:bottom w:val="none" w:sz="0" w:space="0" w:color="auto"/>
        <w:right w:val="none" w:sz="0" w:space="0" w:color="auto"/>
      </w:divBdr>
      <w:divsChild>
        <w:div w:id="128018398">
          <w:marLeft w:val="0"/>
          <w:marRight w:val="0"/>
          <w:marTop w:val="0"/>
          <w:marBottom w:val="0"/>
          <w:divBdr>
            <w:top w:val="none" w:sz="0" w:space="0" w:color="auto"/>
            <w:left w:val="none" w:sz="0" w:space="0" w:color="auto"/>
            <w:bottom w:val="none" w:sz="0" w:space="0" w:color="auto"/>
            <w:right w:val="none" w:sz="0" w:space="0" w:color="auto"/>
          </w:divBdr>
          <w:divsChild>
            <w:div w:id="767042512">
              <w:marLeft w:val="0"/>
              <w:marRight w:val="0"/>
              <w:marTop w:val="0"/>
              <w:marBottom w:val="0"/>
              <w:divBdr>
                <w:top w:val="none" w:sz="0" w:space="0" w:color="auto"/>
                <w:left w:val="none" w:sz="0" w:space="0" w:color="auto"/>
                <w:bottom w:val="none" w:sz="0" w:space="0" w:color="auto"/>
                <w:right w:val="none" w:sz="0" w:space="0" w:color="auto"/>
              </w:divBdr>
              <w:divsChild>
                <w:div w:id="7309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210042">
      <w:bodyDiv w:val="1"/>
      <w:marLeft w:val="0"/>
      <w:marRight w:val="0"/>
      <w:marTop w:val="0"/>
      <w:marBottom w:val="0"/>
      <w:divBdr>
        <w:top w:val="none" w:sz="0" w:space="0" w:color="auto"/>
        <w:left w:val="none" w:sz="0" w:space="0" w:color="auto"/>
        <w:bottom w:val="none" w:sz="0" w:space="0" w:color="auto"/>
        <w:right w:val="none" w:sz="0" w:space="0" w:color="auto"/>
      </w:divBdr>
    </w:div>
    <w:div w:id="1709376570">
      <w:bodyDiv w:val="1"/>
      <w:marLeft w:val="0"/>
      <w:marRight w:val="0"/>
      <w:marTop w:val="0"/>
      <w:marBottom w:val="0"/>
      <w:divBdr>
        <w:top w:val="none" w:sz="0" w:space="0" w:color="auto"/>
        <w:left w:val="none" w:sz="0" w:space="0" w:color="auto"/>
        <w:bottom w:val="none" w:sz="0" w:space="0" w:color="auto"/>
        <w:right w:val="none" w:sz="0" w:space="0" w:color="auto"/>
      </w:divBdr>
    </w:div>
    <w:div w:id="1717312754">
      <w:bodyDiv w:val="1"/>
      <w:marLeft w:val="0"/>
      <w:marRight w:val="0"/>
      <w:marTop w:val="0"/>
      <w:marBottom w:val="0"/>
      <w:divBdr>
        <w:top w:val="none" w:sz="0" w:space="0" w:color="auto"/>
        <w:left w:val="none" w:sz="0" w:space="0" w:color="auto"/>
        <w:bottom w:val="none" w:sz="0" w:space="0" w:color="auto"/>
        <w:right w:val="none" w:sz="0" w:space="0" w:color="auto"/>
      </w:divBdr>
      <w:divsChild>
        <w:div w:id="666634326">
          <w:marLeft w:val="0"/>
          <w:marRight w:val="0"/>
          <w:marTop w:val="0"/>
          <w:marBottom w:val="0"/>
          <w:divBdr>
            <w:top w:val="none" w:sz="0" w:space="0" w:color="auto"/>
            <w:left w:val="none" w:sz="0" w:space="0" w:color="auto"/>
            <w:bottom w:val="none" w:sz="0" w:space="0" w:color="auto"/>
            <w:right w:val="none" w:sz="0" w:space="0" w:color="auto"/>
          </w:divBdr>
          <w:divsChild>
            <w:div w:id="325671596">
              <w:marLeft w:val="0"/>
              <w:marRight w:val="0"/>
              <w:marTop w:val="0"/>
              <w:marBottom w:val="0"/>
              <w:divBdr>
                <w:top w:val="none" w:sz="0" w:space="0" w:color="auto"/>
                <w:left w:val="none" w:sz="0" w:space="0" w:color="auto"/>
                <w:bottom w:val="none" w:sz="0" w:space="0" w:color="auto"/>
                <w:right w:val="none" w:sz="0" w:space="0" w:color="auto"/>
              </w:divBdr>
              <w:divsChild>
                <w:div w:id="185172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250803">
      <w:bodyDiv w:val="1"/>
      <w:marLeft w:val="0"/>
      <w:marRight w:val="0"/>
      <w:marTop w:val="0"/>
      <w:marBottom w:val="0"/>
      <w:divBdr>
        <w:top w:val="none" w:sz="0" w:space="0" w:color="auto"/>
        <w:left w:val="none" w:sz="0" w:space="0" w:color="auto"/>
        <w:bottom w:val="none" w:sz="0" w:space="0" w:color="auto"/>
        <w:right w:val="none" w:sz="0" w:space="0" w:color="auto"/>
      </w:divBdr>
      <w:divsChild>
        <w:div w:id="1862430030">
          <w:marLeft w:val="0"/>
          <w:marRight w:val="0"/>
          <w:marTop w:val="0"/>
          <w:marBottom w:val="0"/>
          <w:divBdr>
            <w:top w:val="none" w:sz="0" w:space="0" w:color="auto"/>
            <w:left w:val="none" w:sz="0" w:space="0" w:color="auto"/>
            <w:bottom w:val="none" w:sz="0" w:space="0" w:color="auto"/>
            <w:right w:val="none" w:sz="0" w:space="0" w:color="auto"/>
          </w:divBdr>
          <w:divsChild>
            <w:div w:id="1156608591">
              <w:marLeft w:val="0"/>
              <w:marRight w:val="0"/>
              <w:marTop w:val="0"/>
              <w:marBottom w:val="0"/>
              <w:divBdr>
                <w:top w:val="none" w:sz="0" w:space="0" w:color="auto"/>
                <w:left w:val="none" w:sz="0" w:space="0" w:color="auto"/>
                <w:bottom w:val="none" w:sz="0" w:space="0" w:color="auto"/>
                <w:right w:val="none" w:sz="0" w:space="0" w:color="auto"/>
              </w:divBdr>
              <w:divsChild>
                <w:div w:id="43332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956024">
      <w:bodyDiv w:val="1"/>
      <w:marLeft w:val="0"/>
      <w:marRight w:val="0"/>
      <w:marTop w:val="0"/>
      <w:marBottom w:val="0"/>
      <w:divBdr>
        <w:top w:val="none" w:sz="0" w:space="0" w:color="auto"/>
        <w:left w:val="none" w:sz="0" w:space="0" w:color="auto"/>
        <w:bottom w:val="none" w:sz="0" w:space="0" w:color="auto"/>
        <w:right w:val="none" w:sz="0" w:space="0" w:color="auto"/>
      </w:divBdr>
      <w:divsChild>
        <w:div w:id="1116096146">
          <w:marLeft w:val="0"/>
          <w:marRight w:val="0"/>
          <w:marTop w:val="0"/>
          <w:marBottom w:val="0"/>
          <w:divBdr>
            <w:top w:val="none" w:sz="0" w:space="0" w:color="auto"/>
            <w:left w:val="none" w:sz="0" w:space="0" w:color="auto"/>
            <w:bottom w:val="none" w:sz="0" w:space="0" w:color="auto"/>
            <w:right w:val="none" w:sz="0" w:space="0" w:color="auto"/>
          </w:divBdr>
          <w:divsChild>
            <w:div w:id="453449735">
              <w:marLeft w:val="0"/>
              <w:marRight w:val="0"/>
              <w:marTop w:val="0"/>
              <w:marBottom w:val="0"/>
              <w:divBdr>
                <w:top w:val="none" w:sz="0" w:space="0" w:color="auto"/>
                <w:left w:val="none" w:sz="0" w:space="0" w:color="auto"/>
                <w:bottom w:val="none" w:sz="0" w:space="0" w:color="auto"/>
                <w:right w:val="none" w:sz="0" w:space="0" w:color="auto"/>
              </w:divBdr>
              <w:divsChild>
                <w:div w:id="187380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879744">
      <w:bodyDiv w:val="1"/>
      <w:marLeft w:val="0"/>
      <w:marRight w:val="0"/>
      <w:marTop w:val="0"/>
      <w:marBottom w:val="0"/>
      <w:divBdr>
        <w:top w:val="none" w:sz="0" w:space="0" w:color="auto"/>
        <w:left w:val="none" w:sz="0" w:space="0" w:color="auto"/>
        <w:bottom w:val="none" w:sz="0" w:space="0" w:color="auto"/>
        <w:right w:val="none" w:sz="0" w:space="0" w:color="auto"/>
      </w:divBdr>
    </w:div>
    <w:div w:id="1765033155">
      <w:bodyDiv w:val="1"/>
      <w:marLeft w:val="0"/>
      <w:marRight w:val="0"/>
      <w:marTop w:val="0"/>
      <w:marBottom w:val="0"/>
      <w:divBdr>
        <w:top w:val="none" w:sz="0" w:space="0" w:color="auto"/>
        <w:left w:val="none" w:sz="0" w:space="0" w:color="auto"/>
        <w:bottom w:val="none" w:sz="0" w:space="0" w:color="auto"/>
        <w:right w:val="none" w:sz="0" w:space="0" w:color="auto"/>
      </w:divBdr>
    </w:div>
    <w:div w:id="1808665779">
      <w:bodyDiv w:val="1"/>
      <w:marLeft w:val="0"/>
      <w:marRight w:val="0"/>
      <w:marTop w:val="0"/>
      <w:marBottom w:val="0"/>
      <w:divBdr>
        <w:top w:val="none" w:sz="0" w:space="0" w:color="auto"/>
        <w:left w:val="none" w:sz="0" w:space="0" w:color="auto"/>
        <w:bottom w:val="none" w:sz="0" w:space="0" w:color="auto"/>
        <w:right w:val="none" w:sz="0" w:space="0" w:color="auto"/>
      </w:divBdr>
    </w:div>
    <w:div w:id="1832480687">
      <w:bodyDiv w:val="1"/>
      <w:marLeft w:val="0"/>
      <w:marRight w:val="0"/>
      <w:marTop w:val="0"/>
      <w:marBottom w:val="0"/>
      <w:divBdr>
        <w:top w:val="none" w:sz="0" w:space="0" w:color="auto"/>
        <w:left w:val="none" w:sz="0" w:space="0" w:color="auto"/>
        <w:bottom w:val="none" w:sz="0" w:space="0" w:color="auto"/>
        <w:right w:val="none" w:sz="0" w:space="0" w:color="auto"/>
      </w:divBdr>
    </w:div>
    <w:div w:id="1842967092">
      <w:bodyDiv w:val="1"/>
      <w:marLeft w:val="0"/>
      <w:marRight w:val="0"/>
      <w:marTop w:val="0"/>
      <w:marBottom w:val="0"/>
      <w:divBdr>
        <w:top w:val="none" w:sz="0" w:space="0" w:color="auto"/>
        <w:left w:val="none" w:sz="0" w:space="0" w:color="auto"/>
        <w:bottom w:val="none" w:sz="0" w:space="0" w:color="auto"/>
        <w:right w:val="none" w:sz="0" w:space="0" w:color="auto"/>
      </w:divBdr>
      <w:divsChild>
        <w:div w:id="502355186">
          <w:marLeft w:val="0"/>
          <w:marRight w:val="0"/>
          <w:marTop w:val="0"/>
          <w:marBottom w:val="0"/>
          <w:divBdr>
            <w:top w:val="none" w:sz="0" w:space="0" w:color="auto"/>
            <w:left w:val="none" w:sz="0" w:space="0" w:color="auto"/>
            <w:bottom w:val="none" w:sz="0" w:space="0" w:color="auto"/>
            <w:right w:val="none" w:sz="0" w:space="0" w:color="auto"/>
          </w:divBdr>
          <w:divsChild>
            <w:div w:id="486674978">
              <w:marLeft w:val="0"/>
              <w:marRight w:val="0"/>
              <w:marTop w:val="0"/>
              <w:marBottom w:val="0"/>
              <w:divBdr>
                <w:top w:val="none" w:sz="0" w:space="0" w:color="auto"/>
                <w:left w:val="none" w:sz="0" w:space="0" w:color="auto"/>
                <w:bottom w:val="none" w:sz="0" w:space="0" w:color="auto"/>
                <w:right w:val="none" w:sz="0" w:space="0" w:color="auto"/>
              </w:divBdr>
              <w:divsChild>
                <w:div w:id="78685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963691">
      <w:bodyDiv w:val="1"/>
      <w:marLeft w:val="0"/>
      <w:marRight w:val="0"/>
      <w:marTop w:val="0"/>
      <w:marBottom w:val="0"/>
      <w:divBdr>
        <w:top w:val="none" w:sz="0" w:space="0" w:color="auto"/>
        <w:left w:val="none" w:sz="0" w:space="0" w:color="auto"/>
        <w:bottom w:val="none" w:sz="0" w:space="0" w:color="auto"/>
        <w:right w:val="none" w:sz="0" w:space="0" w:color="auto"/>
      </w:divBdr>
    </w:div>
    <w:div w:id="1871870682">
      <w:bodyDiv w:val="1"/>
      <w:marLeft w:val="0"/>
      <w:marRight w:val="0"/>
      <w:marTop w:val="0"/>
      <w:marBottom w:val="0"/>
      <w:divBdr>
        <w:top w:val="none" w:sz="0" w:space="0" w:color="auto"/>
        <w:left w:val="none" w:sz="0" w:space="0" w:color="auto"/>
        <w:bottom w:val="none" w:sz="0" w:space="0" w:color="auto"/>
        <w:right w:val="none" w:sz="0" w:space="0" w:color="auto"/>
      </w:divBdr>
      <w:divsChild>
        <w:div w:id="1988047511">
          <w:marLeft w:val="0"/>
          <w:marRight w:val="0"/>
          <w:marTop w:val="0"/>
          <w:marBottom w:val="0"/>
          <w:divBdr>
            <w:top w:val="none" w:sz="0" w:space="0" w:color="auto"/>
            <w:left w:val="none" w:sz="0" w:space="0" w:color="auto"/>
            <w:bottom w:val="none" w:sz="0" w:space="0" w:color="auto"/>
            <w:right w:val="none" w:sz="0" w:space="0" w:color="auto"/>
          </w:divBdr>
          <w:divsChild>
            <w:div w:id="1566530446">
              <w:marLeft w:val="0"/>
              <w:marRight w:val="0"/>
              <w:marTop w:val="0"/>
              <w:marBottom w:val="0"/>
              <w:divBdr>
                <w:top w:val="none" w:sz="0" w:space="0" w:color="auto"/>
                <w:left w:val="none" w:sz="0" w:space="0" w:color="auto"/>
                <w:bottom w:val="none" w:sz="0" w:space="0" w:color="auto"/>
                <w:right w:val="none" w:sz="0" w:space="0" w:color="auto"/>
              </w:divBdr>
              <w:divsChild>
                <w:div w:id="192368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320772">
      <w:bodyDiv w:val="1"/>
      <w:marLeft w:val="0"/>
      <w:marRight w:val="0"/>
      <w:marTop w:val="0"/>
      <w:marBottom w:val="0"/>
      <w:divBdr>
        <w:top w:val="none" w:sz="0" w:space="0" w:color="auto"/>
        <w:left w:val="none" w:sz="0" w:space="0" w:color="auto"/>
        <w:bottom w:val="none" w:sz="0" w:space="0" w:color="auto"/>
        <w:right w:val="none" w:sz="0" w:space="0" w:color="auto"/>
      </w:divBdr>
      <w:divsChild>
        <w:div w:id="470171415">
          <w:marLeft w:val="0"/>
          <w:marRight w:val="0"/>
          <w:marTop w:val="0"/>
          <w:marBottom w:val="0"/>
          <w:divBdr>
            <w:top w:val="none" w:sz="0" w:space="0" w:color="auto"/>
            <w:left w:val="none" w:sz="0" w:space="0" w:color="auto"/>
            <w:bottom w:val="none" w:sz="0" w:space="0" w:color="auto"/>
            <w:right w:val="none" w:sz="0" w:space="0" w:color="auto"/>
          </w:divBdr>
          <w:divsChild>
            <w:div w:id="1490514883">
              <w:marLeft w:val="0"/>
              <w:marRight w:val="0"/>
              <w:marTop w:val="0"/>
              <w:marBottom w:val="0"/>
              <w:divBdr>
                <w:top w:val="none" w:sz="0" w:space="0" w:color="auto"/>
                <w:left w:val="none" w:sz="0" w:space="0" w:color="auto"/>
                <w:bottom w:val="none" w:sz="0" w:space="0" w:color="auto"/>
                <w:right w:val="none" w:sz="0" w:space="0" w:color="auto"/>
              </w:divBdr>
              <w:divsChild>
                <w:div w:id="194650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416536">
      <w:bodyDiv w:val="1"/>
      <w:marLeft w:val="0"/>
      <w:marRight w:val="0"/>
      <w:marTop w:val="0"/>
      <w:marBottom w:val="0"/>
      <w:divBdr>
        <w:top w:val="none" w:sz="0" w:space="0" w:color="auto"/>
        <w:left w:val="none" w:sz="0" w:space="0" w:color="auto"/>
        <w:bottom w:val="none" w:sz="0" w:space="0" w:color="auto"/>
        <w:right w:val="none" w:sz="0" w:space="0" w:color="auto"/>
      </w:divBdr>
    </w:div>
    <w:div w:id="1957832547">
      <w:bodyDiv w:val="1"/>
      <w:marLeft w:val="0"/>
      <w:marRight w:val="0"/>
      <w:marTop w:val="0"/>
      <w:marBottom w:val="0"/>
      <w:divBdr>
        <w:top w:val="none" w:sz="0" w:space="0" w:color="auto"/>
        <w:left w:val="none" w:sz="0" w:space="0" w:color="auto"/>
        <w:bottom w:val="none" w:sz="0" w:space="0" w:color="auto"/>
        <w:right w:val="none" w:sz="0" w:space="0" w:color="auto"/>
      </w:divBdr>
    </w:div>
    <w:div w:id="1958560219">
      <w:bodyDiv w:val="1"/>
      <w:marLeft w:val="0"/>
      <w:marRight w:val="0"/>
      <w:marTop w:val="0"/>
      <w:marBottom w:val="0"/>
      <w:divBdr>
        <w:top w:val="none" w:sz="0" w:space="0" w:color="auto"/>
        <w:left w:val="none" w:sz="0" w:space="0" w:color="auto"/>
        <w:bottom w:val="none" w:sz="0" w:space="0" w:color="auto"/>
        <w:right w:val="none" w:sz="0" w:space="0" w:color="auto"/>
      </w:divBdr>
    </w:div>
    <w:div w:id="2005235712">
      <w:bodyDiv w:val="1"/>
      <w:marLeft w:val="0"/>
      <w:marRight w:val="0"/>
      <w:marTop w:val="0"/>
      <w:marBottom w:val="0"/>
      <w:divBdr>
        <w:top w:val="none" w:sz="0" w:space="0" w:color="auto"/>
        <w:left w:val="none" w:sz="0" w:space="0" w:color="auto"/>
        <w:bottom w:val="none" w:sz="0" w:space="0" w:color="auto"/>
        <w:right w:val="none" w:sz="0" w:space="0" w:color="auto"/>
      </w:divBdr>
    </w:div>
    <w:div w:id="2053453560">
      <w:bodyDiv w:val="1"/>
      <w:marLeft w:val="0"/>
      <w:marRight w:val="0"/>
      <w:marTop w:val="0"/>
      <w:marBottom w:val="0"/>
      <w:divBdr>
        <w:top w:val="none" w:sz="0" w:space="0" w:color="auto"/>
        <w:left w:val="none" w:sz="0" w:space="0" w:color="auto"/>
        <w:bottom w:val="none" w:sz="0" w:space="0" w:color="auto"/>
        <w:right w:val="none" w:sz="0" w:space="0" w:color="auto"/>
      </w:divBdr>
      <w:divsChild>
        <w:div w:id="402145257">
          <w:marLeft w:val="0"/>
          <w:marRight w:val="0"/>
          <w:marTop w:val="0"/>
          <w:marBottom w:val="0"/>
          <w:divBdr>
            <w:top w:val="none" w:sz="0" w:space="0" w:color="auto"/>
            <w:left w:val="none" w:sz="0" w:space="0" w:color="auto"/>
            <w:bottom w:val="none" w:sz="0" w:space="0" w:color="auto"/>
            <w:right w:val="none" w:sz="0" w:space="0" w:color="auto"/>
          </w:divBdr>
          <w:divsChild>
            <w:div w:id="940067826">
              <w:marLeft w:val="0"/>
              <w:marRight w:val="0"/>
              <w:marTop w:val="0"/>
              <w:marBottom w:val="0"/>
              <w:divBdr>
                <w:top w:val="none" w:sz="0" w:space="0" w:color="auto"/>
                <w:left w:val="none" w:sz="0" w:space="0" w:color="auto"/>
                <w:bottom w:val="none" w:sz="0" w:space="0" w:color="auto"/>
                <w:right w:val="none" w:sz="0" w:space="0" w:color="auto"/>
              </w:divBdr>
              <w:divsChild>
                <w:div w:id="18969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131482">
      <w:bodyDiv w:val="1"/>
      <w:marLeft w:val="0"/>
      <w:marRight w:val="0"/>
      <w:marTop w:val="0"/>
      <w:marBottom w:val="0"/>
      <w:divBdr>
        <w:top w:val="none" w:sz="0" w:space="0" w:color="auto"/>
        <w:left w:val="none" w:sz="0" w:space="0" w:color="auto"/>
        <w:bottom w:val="none" w:sz="0" w:space="0" w:color="auto"/>
        <w:right w:val="none" w:sz="0" w:space="0" w:color="auto"/>
      </w:divBdr>
    </w:div>
    <w:div w:id="2083066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7.jpeg"/><Relationship Id="rId39" Type="http://schemas.openxmlformats.org/officeDocument/2006/relationships/hyperlink" Target="https://doi.org/10.1002/cncr.27633.Percutaneous" TargetMode="External"/><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chart" Target="charts/chart2.xml"/><Relationship Id="rId42" Type="http://schemas.openxmlformats.org/officeDocument/2006/relationships/image" Target="media/image16.emf"/><Relationship Id="rId47" Type="http://schemas.openxmlformats.org/officeDocument/2006/relationships/image" Target="media/image21.emf"/><Relationship Id="rId50" Type="http://schemas.openxmlformats.org/officeDocument/2006/relationships/image" Target="media/image24.emf"/><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header" Target="header3.xml"/><Relationship Id="rId25" Type="http://schemas.openxmlformats.org/officeDocument/2006/relationships/image" Target="media/image6.jpeg"/><Relationship Id="rId33" Type="http://schemas.openxmlformats.org/officeDocument/2006/relationships/chart" Target="charts/chart1.xml"/><Relationship Id="rId38" Type="http://schemas.openxmlformats.org/officeDocument/2006/relationships/hyperlink" Target="https://doi.org/10.3389/fimmu.2019.00729" TargetMode="External"/><Relationship Id="rId46" Type="http://schemas.openxmlformats.org/officeDocument/2006/relationships/image" Target="media/image20.emf"/><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4.emf"/><Relationship Id="rId29" Type="http://schemas.openxmlformats.org/officeDocument/2006/relationships/image" Target="media/image10.tiff"/><Relationship Id="rId41" Type="http://schemas.openxmlformats.org/officeDocument/2006/relationships/image" Target="media/image15.em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hyperlink" Target="http://www.affymetrix.com" TargetMode="External"/><Relationship Id="rId32" Type="http://schemas.openxmlformats.org/officeDocument/2006/relationships/image" Target="media/image13.tiff"/><Relationship Id="rId37" Type="http://schemas.openxmlformats.org/officeDocument/2006/relationships/hyperlink" Target="https://doi.org/10.4103/1673-5374.215260" TargetMode="External"/><Relationship Id="rId40" Type="http://schemas.openxmlformats.org/officeDocument/2006/relationships/image" Target="media/image14.jpeg"/><Relationship Id="rId45" Type="http://schemas.openxmlformats.org/officeDocument/2006/relationships/image" Target="media/image19.emf"/><Relationship Id="rId53" Type="http://schemas.microsoft.com/office/2011/relationships/people" Target="people.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footer" Target="footer5.xml"/><Relationship Id="rId28" Type="http://schemas.openxmlformats.org/officeDocument/2006/relationships/image" Target="media/image9.tiff"/><Relationship Id="rId36" Type="http://schemas.openxmlformats.org/officeDocument/2006/relationships/hyperlink" Target="https://doi.org/10.1016/0003-2697(87)90021-2" TargetMode="External"/><Relationship Id="rId49" Type="http://schemas.openxmlformats.org/officeDocument/2006/relationships/image" Target="media/image23.emf"/><Relationship Id="rId10" Type="http://schemas.openxmlformats.org/officeDocument/2006/relationships/comments" Target="comments.xml"/><Relationship Id="rId19" Type="http://schemas.openxmlformats.org/officeDocument/2006/relationships/image" Target="media/image3.emf"/><Relationship Id="rId31" Type="http://schemas.openxmlformats.org/officeDocument/2006/relationships/image" Target="media/image12.png"/><Relationship Id="rId44" Type="http://schemas.openxmlformats.org/officeDocument/2006/relationships/image" Target="media/image18.emf"/><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footer" Target="footer4.xml"/><Relationship Id="rId27" Type="http://schemas.openxmlformats.org/officeDocument/2006/relationships/image" Target="media/image8.emf"/><Relationship Id="rId30" Type="http://schemas.openxmlformats.org/officeDocument/2006/relationships/image" Target="media/image11.tiff"/><Relationship Id="rId35" Type="http://schemas.openxmlformats.org/officeDocument/2006/relationships/hyperlink" Target="https://doi.org/10.1093/jas/sky123/4962501" TargetMode="External"/><Relationship Id="rId43" Type="http://schemas.openxmlformats.org/officeDocument/2006/relationships/image" Target="media/image17.emf"/><Relationship Id="rId48" Type="http://schemas.openxmlformats.org/officeDocument/2006/relationships/image" Target="media/image22.emf"/><Relationship Id="rId8" Type="http://schemas.openxmlformats.org/officeDocument/2006/relationships/image" Target="media/image1.gif"/><Relationship Id="rId51" Type="http://schemas.openxmlformats.org/officeDocument/2006/relationships/image" Target="media/image25.png"/></Relationships>
</file>

<file path=word/charts/_rels/chart1.xml.rels><?xml version="1.0" encoding="UTF-8" standalone="yes"?>
<Relationships xmlns="http://schemas.openxmlformats.org/package/2006/relationships"><Relationship Id="rId1" Type="http://schemas.openxmlformats.org/officeDocument/2006/relationships/oleObject" Target="file:///\\Users\elisasanchez\Downloads\2019-06-25_GAPDH_CDH1_46%20relativizado.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Users\elisasanchez\Library\Mobile%20Documents\com~apple~CloudDocs\LABORATORIO\TFM\PCR\2019-07-03_GAPDH_CCND2_48.xls"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tx1"/>
              </a:solidFill>
              <a:ln>
                <a:noFill/>
              </a:ln>
              <a:effectLst/>
            </c:spPr>
            <c:extLst>
              <c:ext xmlns:c16="http://schemas.microsoft.com/office/drawing/2014/chart" uri="{C3380CC4-5D6E-409C-BE32-E72D297353CC}">
                <c16:uniqueId val="{00000001-D694-1D49-B857-A8AFA9ECBB67}"/>
              </c:ext>
            </c:extLst>
          </c:dPt>
          <c:dPt>
            <c:idx val="1"/>
            <c:invertIfNegative val="0"/>
            <c:bubble3D val="0"/>
            <c:spPr>
              <a:solidFill>
                <a:schemeClr val="bg1">
                  <a:lumMod val="85000"/>
                </a:schemeClr>
              </a:solidFill>
              <a:ln>
                <a:noFill/>
              </a:ln>
              <a:effectLst/>
            </c:spPr>
            <c:extLst>
              <c:ext xmlns:c16="http://schemas.microsoft.com/office/drawing/2014/chart" uri="{C3380CC4-5D6E-409C-BE32-E72D297353CC}">
                <c16:uniqueId val="{00000003-D694-1D49-B857-A8AFA9ECBB67}"/>
              </c:ext>
            </c:extLst>
          </c:dPt>
          <c:errBars>
            <c:errBarType val="both"/>
            <c:errValType val="cust"/>
            <c:noEndCap val="0"/>
            <c:plus>
              <c:numRef>
                <c:f>(CDH1!$S$39,CDH1!$S$43)</c:f>
                <c:numCache>
                  <c:formatCode>General</c:formatCode>
                  <c:ptCount val="2"/>
                  <c:pt idx="0">
                    <c:v>0.39732304526328499</c:v>
                  </c:pt>
                  <c:pt idx="1">
                    <c:v>0.35337977525575898</c:v>
                  </c:pt>
                </c:numCache>
              </c:numRef>
            </c:plus>
            <c:minus>
              <c:numRef>
                <c:f>(CDH1!$S$39,CDH1!$S$43)</c:f>
                <c:numCache>
                  <c:formatCode>General</c:formatCode>
                  <c:ptCount val="2"/>
                  <c:pt idx="0">
                    <c:v>0.39732304526328499</c:v>
                  </c:pt>
                  <c:pt idx="1">
                    <c:v>0.35337977525575898</c:v>
                  </c:pt>
                </c:numCache>
              </c:numRef>
            </c:minus>
            <c:spPr>
              <a:noFill/>
              <a:ln w="9525" cap="flat" cmpd="sng" algn="ctr">
                <a:solidFill>
                  <a:schemeClr val="tx1">
                    <a:lumMod val="65000"/>
                    <a:lumOff val="35000"/>
                  </a:schemeClr>
                </a:solidFill>
                <a:round/>
              </a:ln>
              <a:effectLst/>
            </c:spPr>
          </c:errBars>
          <c:cat>
            <c:strRef>
              <c:f>(CDH1!$Q$39,CDH1!$Q$43)</c:f>
              <c:strCache>
                <c:ptCount val="2"/>
                <c:pt idx="0">
                  <c:v>Control</c:v>
                </c:pt>
                <c:pt idx="1">
                  <c:v>Genisteína</c:v>
                </c:pt>
              </c:strCache>
            </c:strRef>
          </c:cat>
          <c:val>
            <c:numRef>
              <c:f>(CDH1!$R$39,CDH1!$R$43)</c:f>
              <c:numCache>
                <c:formatCode>0.00</c:formatCode>
                <c:ptCount val="2"/>
                <c:pt idx="0">
                  <c:v>1.1819193878689354</c:v>
                </c:pt>
                <c:pt idx="1">
                  <c:v>1.1634317101748148</c:v>
                </c:pt>
              </c:numCache>
            </c:numRef>
          </c:val>
          <c:extLst>
            <c:ext xmlns:c16="http://schemas.microsoft.com/office/drawing/2014/chart" uri="{C3380CC4-5D6E-409C-BE32-E72D297353CC}">
              <c16:uniqueId val="{00000004-D694-1D49-B857-A8AFA9ECBB67}"/>
            </c:ext>
          </c:extLst>
        </c:ser>
        <c:dLbls>
          <c:showLegendKey val="0"/>
          <c:showVal val="0"/>
          <c:showCatName val="0"/>
          <c:showSerName val="0"/>
          <c:showPercent val="0"/>
          <c:showBubbleSize val="0"/>
        </c:dLbls>
        <c:gapWidth val="219"/>
        <c:overlap val="-27"/>
        <c:axId val="1772867087"/>
        <c:axId val="1"/>
      </c:barChart>
      <c:catAx>
        <c:axId val="1772867087"/>
        <c:scaling>
          <c:orientation val="minMax"/>
        </c:scaling>
        <c:delete val="0"/>
        <c:axPos val="b"/>
        <c:numFmt formatCode="General" sourceLinked="1"/>
        <c:majorTickMark val="none"/>
        <c:minorTickMark val="none"/>
        <c:tickLblPos val="nextTo"/>
        <c:spPr>
          <a:noFill/>
          <a:ln w="9525" cap="flat" cmpd="sng" algn="ctr">
            <a:solidFill>
              <a:schemeClr val="tx1"/>
            </a:solidFill>
            <a:round/>
          </a:ln>
          <a:effectLst/>
        </c:spPr>
        <c:txPr>
          <a:bodyPr rot="0" vert="horz"/>
          <a:lstStyle/>
          <a:p>
            <a:pPr>
              <a:defRPr sz="1400" b="0" i="0" u="none" strike="noStrike" baseline="0">
                <a:solidFill>
                  <a:srgbClr val="000000"/>
                </a:solidFill>
                <a:latin typeface="Times New Roman" panose="02020603050405020304" pitchFamily="18" charset="0"/>
                <a:ea typeface="Calibri"/>
                <a:cs typeface="Times New Roman" panose="02020603050405020304" pitchFamily="18" charset="0"/>
              </a:defRPr>
            </a:pPr>
            <a:endParaRPr lang="es-ES"/>
          </a:p>
        </c:txPr>
        <c:crossAx val="1"/>
        <c:crosses val="autoZero"/>
        <c:auto val="1"/>
        <c:lblAlgn val="ctr"/>
        <c:lblOffset val="100"/>
        <c:noMultiLvlLbl val="0"/>
      </c:catAx>
      <c:valAx>
        <c:axId val="1"/>
        <c:scaling>
          <c:orientation val="minMax"/>
          <c:min val="0"/>
        </c:scaling>
        <c:delete val="0"/>
        <c:axPos val="l"/>
        <c:title>
          <c:tx>
            <c:rich>
              <a:bodyPr/>
              <a:lstStyle/>
              <a:p>
                <a:pPr>
                  <a:defRPr sz="1400" b="0" i="0" u="none" strike="noStrike" baseline="0">
                    <a:solidFill>
                      <a:srgbClr val="000000"/>
                    </a:solidFill>
                    <a:latin typeface="Times New Roman" panose="02020603050405020304" pitchFamily="18" charset="0"/>
                    <a:ea typeface="Calibri"/>
                    <a:cs typeface="Times New Roman" panose="02020603050405020304" pitchFamily="18" charset="0"/>
                  </a:defRPr>
                </a:pPr>
                <a:r>
                  <a:rPr lang="es-ES_tradnl">
                    <a:latin typeface="Times New Roman" panose="02020603050405020304" pitchFamily="18" charset="0"/>
                    <a:cs typeface="Times New Roman" panose="02020603050405020304" pitchFamily="18" charset="0"/>
                  </a:rPr>
                  <a:t>CDH1/GAPDH</a:t>
                </a:r>
              </a:p>
            </c:rich>
          </c:tx>
          <c:layout>
            <c:manualLayout>
              <c:xMode val="edge"/>
              <c:yMode val="edge"/>
              <c:x val="2.2222222222222223E-2"/>
              <c:y val="0.3281674686497521"/>
            </c:manualLayout>
          </c:layout>
          <c:overlay val="0"/>
          <c:spPr>
            <a:noFill/>
            <a:ln>
              <a:noFill/>
            </a:ln>
            <a:effectLst/>
          </c:spPr>
        </c:title>
        <c:numFmt formatCode="0.0" sourceLinked="0"/>
        <c:majorTickMark val="out"/>
        <c:minorTickMark val="none"/>
        <c:tickLblPos val="nextTo"/>
        <c:spPr>
          <a:noFill/>
          <a:ln>
            <a:solidFill>
              <a:schemeClr val="tx1"/>
            </a:solidFill>
          </a:ln>
          <a:effectLst/>
        </c:spPr>
        <c:txPr>
          <a:bodyPr rot="0" vert="horz"/>
          <a:lstStyle/>
          <a:p>
            <a:pPr>
              <a:defRPr sz="1400" b="0" i="0" u="none" strike="noStrike" baseline="0">
                <a:solidFill>
                  <a:srgbClr val="000000"/>
                </a:solidFill>
                <a:latin typeface="Times New Roman" panose="02020603050405020304" pitchFamily="18" charset="0"/>
                <a:ea typeface="Calibri"/>
                <a:cs typeface="Times New Roman" panose="02020603050405020304" pitchFamily="18" charset="0"/>
              </a:defRPr>
            </a:pPr>
            <a:endParaRPr lang="es-ES"/>
          </a:p>
        </c:txPr>
        <c:crossAx val="1772867087"/>
        <c:crosses val="autoZero"/>
        <c:crossBetween val="between"/>
      </c:valAx>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0" i="0" u="none" strike="noStrike" baseline="0">
          <a:solidFill>
            <a:srgbClr val="000000"/>
          </a:solidFill>
          <a:latin typeface="Calibri"/>
          <a:ea typeface="Calibri"/>
          <a:cs typeface="Calibri"/>
        </a:defRPr>
      </a:pPr>
      <a:endParaRPr lang="es-E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spPr>
            <a:solidFill>
              <a:schemeClr val="bg1">
                <a:lumMod val="85000"/>
              </a:schemeClr>
            </a:solidFill>
            <a:ln>
              <a:noFill/>
            </a:ln>
            <a:effectLst/>
          </c:spPr>
          <c:invertIfNegative val="0"/>
          <c:dPt>
            <c:idx val="0"/>
            <c:invertIfNegative val="0"/>
            <c:bubble3D val="0"/>
            <c:spPr>
              <a:solidFill>
                <a:schemeClr val="tx1"/>
              </a:solidFill>
              <a:ln>
                <a:noFill/>
              </a:ln>
              <a:effectLst/>
            </c:spPr>
            <c:extLst>
              <c:ext xmlns:c16="http://schemas.microsoft.com/office/drawing/2014/chart" uri="{C3380CC4-5D6E-409C-BE32-E72D297353CC}">
                <c16:uniqueId val="{00000001-A410-2E4B-9248-8018FB2AAD9E}"/>
              </c:ext>
            </c:extLst>
          </c:dPt>
          <c:errBars>
            <c:errBarType val="both"/>
            <c:errValType val="cust"/>
            <c:noEndCap val="0"/>
            <c:plus>
              <c:numRef>
                <c:f>(CCND2!$X$57,CCND2!$X$61)</c:f>
                <c:numCache>
                  <c:formatCode>General</c:formatCode>
                  <c:ptCount val="2"/>
                  <c:pt idx="0">
                    <c:v>0.75221940715968783</c:v>
                  </c:pt>
                  <c:pt idx="1">
                    <c:v>15.807316423597159</c:v>
                  </c:pt>
                </c:numCache>
              </c:numRef>
            </c:plus>
            <c:minus>
              <c:numRef>
                <c:f>(CCND2!$X$57,CCND2!$X$61)</c:f>
                <c:numCache>
                  <c:formatCode>General</c:formatCode>
                  <c:ptCount val="2"/>
                  <c:pt idx="0">
                    <c:v>0.75221940715968783</c:v>
                  </c:pt>
                  <c:pt idx="1">
                    <c:v>15.807316423597159</c:v>
                  </c:pt>
                </c:numCache>
              </c:numRef>
            </c:minus>
            <c:spPr>
              <a:noFill/>
              <a:ln w="9525" cap="flat" cmpd="sng" algn="ctr">
                <a:solidFill>
                  <a:schemeClr val="tx1">
                    <a:lumMod val="65000"/>
                    <a:lumOff val="35000"/>
                  </a:schemeClr>
                </a:solidFill>
                <a:round/>
              </a:ln>
              <a:effectLst/>
            </c:spPr>
          </c:errBars>
          <c:cat>
            <c:strRef>
              <c:f>(CCND2!$V$57,CCND2!$V$61)</c:f>
              <c:strCache>
                <c:ptCount val="2"/>
                <c:pt idx="0">
                  <c:v>Control</c:v>
                </c:pt>
                <c:pt idx="1">
                  <c:v>Genisteína</c:v>
                </c:pt>
              </c:strCache>
            </c:strRef>
          </c:cat>
          <c:val>
            <c:numRef>
              <c:f>(CCND2!$W$57,CCND2!$W$61)</c:f>
              <c:numCache>
                <c:formatCode>0.00</c:formatCode>
                <c:ptCount val="2"/>
                <c:pt idx="0">
                  <c:v>1.7397990487976165</c:v>
                </c:pt>
                <c:pt idx="1">
                  <c:v>11.21531262110673</c:v>
                </c:pt>
              </c:numCache>
            </c:numRef>
          </c:val>
          <c:extLst>
            <c:ext xmlns:c16="http://schemas.microsoft.com/office/drawing/2014/chart" uri="{C3380CC4-5D6E-409C-BE32-E72D297353CC}">
              <c16:uniqueId val="{00000002-A410-2E4B-9248-8018FB2AAD9E}"/>
            </c:ext>
          </c:extLst>
        </c:ser>
        <c:dLbls>
          <c:showLegendKey val="0"/>
          <c:showVal val="0"/>
          <c:showCatName val="0"/>
          <c:showSerName val="0"/>
          <c:showPercent val="0"/>
          <c:showBubbleSize val="0"/>
        </c:dLbls>
        <c:gapWidth val="219"/>
        <c:overlap val="-27"/>
        <c:axId val="1128472591"/>
        <c:axId val="1"/>
      </c:barChart>
      <c:catAx>
        <c:axId val="11284725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S"/>
          </a:p>
        </c:txPr>
        <c:crossAx val="1"/>
        <c:crosses val="autoZero"/>
        <c:auto val="1"/>
        <c:lblAlgn val="ctr"/>
        <c:lblOffset val="100"/>
        <c:noMultiLvlLbl val="0"/>
      </c:catAx>
      <c:valAx>
        <c:axId val="1"/>
        <c:scaling>
          <c:orientation val="minMax"/>
          <c:min val="0"/>
        </c:scaling>
        <c:delete val="0"/>
        <c:axPos val="l"/>
        <c:title>
          <c:tx>
            <c:rich>
              <a:bodyPr/>
              <a:lstStyle/>
              <a:p>
                <a:pPr>
                  <a:defRPr sz="1400" b="0" i="0" u="none" strike="noStrike" baseline="0">
                    <a:solidFill>
                      <a:srgbClr val="333333"/>
                    </a:solidFill>
                    <a:latin typeface="Times New Roman"/>
                    <a:ea typeface="Times New Roman"/>
                    <a:cs typeface="Times New Roman"/>
                  </a:defRPr>
                </a:pPr>
                <a:r>
                  <a:rPr lang="es-ES_tradnl"/>
                  <a:t>CCND2/GAPDH</a:t>
                </a:r>
              </a:p>
            </c:rich>
          </c:tx>
          <c:overlay val="0"/>
          <c:spPr>
            <a:noFill/>
            <a:ln>
              <a:noFill/>
            </a:ln>
            <a:effectLst/>
          </c:spPr>
        </c:title>
        <c:numFmt formatCode="0.00" sourceLinked="1"/>
        <c:majorTickMark val="out"/>
        <c:minorTickMark val="none"/>
        <c:tickLblPos val="nextTo"/>
        <c:spPr>
          <a:noFill/>
          <a:ln>
            <a:solidFill>
              <a:schemeClr val="tx1"/>
            </a:solidFill>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S"/>
          </a:p>
        </c:txPr>
        <c:crossAx val="1128472591"/>
        <c:crosses val="autoZero"/>
        <c:crossBetween val="between"/>
      </c:valAx>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F4BEF6-6FAA-48D1-BF9F-B2C0D2F52B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71</Pages>
  <Words>13585</Words>
  <Characters>74723</Characters>
  <Application>Microsoft Office Word</Application>
  <DocSecurity>0</DocSecurity>
  <Lines>622</Lines>
  <Paragraphs>176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Elisa Sánchez</dc:creator>
  <cp:keywords/>
  <dc:description/>
  <cp:lastModifiedBy>juan</cp:lastModifiedBy>
  <cp:revision>2</cp:revision>
  <dcterms:created xsi:type="dcterms:W3CDTF">2019-07-08T10:57:00Z</dcterms:created>
  <dcterms:modified xsi:type="dcterms:W3CDTF">2019-07-08T10:57:00Z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http://www.zotero.org/styles/biomedicine-and-pharmacotherapy</vt:lpwstr>
  </property>
  <property fmtid="{D5CDD505-2E9C-101B-9397-08002B2CF9AE}" pid="9" name="Mendeley Recent Style Name 3_1">
    <vt:lpwstr>Biomedicine &amp; Pharmacotherapy</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http://csl.mendeley.com/styles/539557521/elsevier-vancouver-2</vt:lpwstr>
  </property>
  <property fmtid="{D5CDD505-2E9C-101B-9397-08002B2CF9AE}" pid="13" name="Mendeley Recent Style Name 5_1">
    <vt:lpwstr>Elsevier - Vancouver - Lucia Gimeno Mallench</vt:lpwstr>
  </property>
  <property fmtid="{D5CDD505-2E9C-101B-9397-08002B2CF9AE}" pid="14" name="Mendeley Recent Style Id 6_1">
    <vt:lpwstr>http://www.zotero.org/styles/jama</vt:lpwstr>
  </property>
  <property fmtid="{D5CDD505-2E9C-101B-9397-08002B2CF9AE}" pid="15" name="Mendeley Recent Style Name 6_1">
    <vt:lpwstr>JAMA (The Journal of the American Medical Association)</vt:lpwstr>
  </property>
  <property fmtid="{D5CDD505-2E9C-101B-9397-08002B2CF9AE}" pid="16" name="Mendeley Recent Style Id 7_1">
    <vt:lpwstr>http://www.zotero.org/styles/metabolism</vt:lpwstr>
  </property>
  <property fmtid="{D5CDD505-2E9C-101B-9397-08002B2CF9AE}" pid="17" name="Mendeley Recent Style Name 7_1">
    <vt:lpwstr>Metabolism</vt:lpwstr>
  </property>
  <property fmtid="{D5CDD505-2E9C-101B-9397-08002B2CF9AE}" pid="18" name="Mendeley Recent Style Id 8_1">
    <vt:lpwstr>http://www.zotero.org/styles/molecular-metabolism</vt:lpwstr>
  </property>
  <property fmtid="{D5CDD505-2E9C-101B-9397-08002B2CF9AE}" pid="19" name="Mendeley Recent Style Name 8_1">
    <vt:lpwstr>Molecular Metabolism</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